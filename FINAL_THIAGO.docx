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325B1" w:rsidRDefault="00EE13D2" w:rsidP="0037068A">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rsidR="00C325B1" w:rsidRDefault="00EE13D2" w:rsidP="0037068A">
      <w:pPr>
        <w:spacing w:line="360" w:lineRule="auto"/>
        <w:ind w:firstLine="0"/>
        <w:jc w:val="center"/>
        <w:rPr>
          <w:b/>
          <w:smallCaps/>
          <w:color w:val="000000"/>
        </w:rPr>
      </w:pPr>
      <w:r>
        <w:rPr>
          <w:b/>
          <w:smallCaps/>
          <w:color w:val="000000"/>
        </w:rPr>
        <w:t>PEDRO BOARETTO NETO</w:t>
      </w:r>
    </w:p>
    <w:p w:rsidR="00C325B1" w:rsidRDefault="00EE13D2" w:rsidP="0037068A">
      <w:pPr>
        <w:tabs>
          <w:tab w:val="center" w:pos="4536"/>
          <w:tab w:val="left" w:pos="6780"/>
        </w:tabs>
        <w:spacing w:line="300" w:lineRule="auto"/>
        <w:ind w:firstLine="0"/>
        <w:jc w:val="center"/>
        <w:rPr>
          <w:color w:val="000000"/>
        </w:rPr>
      </w:pPr>
      <w:r>
        <w:rPr>
          <w:b/>
          <w:color w:val="000000"/>
          <w:sz w:val="22"/>
          <w:szCs w:val="22"/>
        </w:rPr>
        <w:t>CURSO TÉCNICO EM INFORMÁTICA</w:t>
      </w:r>
    </w:p>
    <w:p w:rsidR="00C325B1" w:rsidRDefault="00C325B1" w:rsidP="0037068A">
      <w:pPr>
        <w:jc w:val="center"/>
        <w:rPr>
          <w:b/>
        </w:rPr>
      </w:pPr>
    </w:p>
    <w:p w:rsidR="00C325B1" w:rsidRDefault="00C325B1" w:rsidP="0037068A">
      <w:pPr>
        <w:jc w:val="center"/>
        <w:rPr>
          <w:b/>
        </w:rPr>
      </w:pPr>
    </w:p>
    <w:p w:rsidR="00C325B1" w:rsidRDefault="00C325B1" w:rsidP="0037068A">
      <w:pPr>
        <w:jc w:val="center"/>
        <w:rPr>
          <w:b/>
        </w:rPr>
      </w:pPr>
    </w:p>
    <w:p w:rsidR="00C325B1" w:rsidRDefault="0037068A" w:rsidP="0037068A">
      <w:pPr>
        <w:ind w:firstLine="0"/>
        <w:jc w:val="center"/>
        <w:rPr>
          <w:b/>
        </w:rPr>
      </w:pPr>
      <w:r>
        <w:rPr>
          <w:b/>
        </w:rPr>
        <w:t>THIAGO MAFRA PINTO FILHO</w:t>
      </w:r>
    </w:p>
    <w:p w:rsidR="00C325B1" w:rsidRDefault="00C325B1" w:rsidP="0037068A">
      <w:pPr>
        <w:jc w:val="center"/>
        <w:rPr>
          <w:b/>
        </w:rPr>
      </w:pPr>
    </w:p>
    <w:p w:rsidR="00C325B1" w:rsidRDefault="00C325B1" w:rsidP="0037068A">
      <w:pPr>
        <w:jc w:val="center"/>
        <w:rPr>
          <w:b/>
        </w:rPr>
      </w:pPr>
    </w:p>
    <w:p w:rsidR="00C325B1" w:rsidRDefault="00C325B1" w:rsidP="0037068A">
      <w:pPr>
        <w:jc w:val="center"/>
        <w:rPr>
          <w:b/>
        </w:rPr>
      </w:pPr>
    </w:p>
    <w:p w:rsidR="0037068A" w:rsidRDefault="0037068A" w:rsidP="0037068A">
      <w:pPr>
        <w:ind w:firstLine="0"/>
        <w:jc w:val="center"/>
        <w:rPr>
          <w:b/>
        </w:rPr>
      </w:pPr>
    </w:p>
    <w:p w:rsidR="00C325B1" w:rsidRPr="0037068A" w:rsidRDefault="0037068A" w:rsidP="0037068A">
      <w:pPr>
        <w:ind w:firstLine="0"/>
        <w:jc w:val="center"/>
        <w:rPr>
          <w:b/>
          <w:lang w:val="en-US"/>
        </w:rPr>
      </w:pPr>
      <w:r w:rsidRPr="0037068A">
        <w:rPr>
          <w:b/>
          <w:lang w:val="en-US"/>
        </w:rPr>
        <w:t>AGENDAMENTO DE BARBEARIA: BARBER MAN SHOP</w:t>
      </w:r>
    </w:p>
    <w:p w:rsidR="00C325B1" w:rsidRPr="0037068A" w:rsidRDefault="00C325B1" w:rsidP="0037068A">
      <w:pPr>
        <w:jc w:val="left"/>
        <w:rPr>
          <w:b/>
          <w:lang w:val="en-US"/>
        </w:rPr>
      </w:pPr>
    </w:p>
    <w:p w:rsidR="00C325B1" w:rsidRPr="0037068A" w:rsidRDefault="00C325B1" w:rsidP="0037068A">
      <w:pPr>
        <w:jc w:val="left"/>
        <w:rPr>
          <w:b/>
          <w:lang w:val="en-US"/>
        </w:rPr>
      </w:pPr>
    </w:p>
    <w:p w:rsidR="00C325B1" w:rsidRPr="0037068A" w:rsidRDefault="00C325B1" w:rsidP="0037068A">
      <w:pPr>
        <w:jc w:val="left"/>
        <w:rPr>
          <w:b/>
          <w:lang w:val="en-US"/>
        </w:rPr>
      </w:pPr>
    </w:p>
    <w:p w:rsidR="00C325B1" w:rsidRPr="0037068A" w:rsidRDefault="00C325B1" w:rsidP="0037068A">
      <w:pPr>
        <w:jc w:val="left"/>
        <w:rPr>
          <w:b/>
          <w:lang w:val="en-US"/>
        </w:rPr>
      </w:pPr>
    </w:p>
    <w:p w:rsidR="00C325B1" w:rsidRPr="0037068A" w:rsidRDefault="00C325B1" w:rsidP="0037068A">
      <w:pPr>
        <w:jc w:val="left"/>
        <w:rPr>
          <w:b/>
          <w:lang w:val="en-US"/>
        </w:rPr>
      </w:pPr>
    </w:p>
    <w:p w:rsidR="00C325B1" w:rsidRPr="0037068A" w:rsidRDefault="00C325B1" w:rsidP="0037068A">
      <w:pPr>
        <w:jc w:val="left"/>
        <w:rPr>
          <w:b/>
          <w:lang w:val="en-US"/>
        </w:rPr>
      </w:pPr>
    </w:p>
    <w:p w:rsidR="00C325B1" w:rsidRPr="0037068A" w:rsidRDefault="00C325B1">
      <w:pPr>
        <w:rPr>
          <w:b/>
          <w:lang w:val="en-US"/>
        </w:rPr>
      </w:pPr>
    </w:p>
    <w:p w:rsidR="00C325B1" w:rsidRPr="0037068A" w:rsidRDefault="00C325B1">
      <w:pPr>
        <w:rPr>
          <w:b/>
          <w:lang w:val="en-US"/>
        </w:rPr>
      </w:pPr>
    </w:p>
    <w:p w:rsidR="00C325B1" w:rsidRPr="0037068A" w:rsidRDefault="00C325B1">
      <w:pPr>
        <w:rPr>
          <w:b/>
          <w:lang w:val="en-US"/>
        </w:rPr>
      </w:pPr>
    </w:p>
    <w:p w:rsidR="00C325B1" w:rsidRPr="0037068A" w:rsidRDefault="00C325B1" w:rsidP="00966490">
      <w:pPr>
        <w:spacing w:line="300" w:lineRule="auto"/>
        <w:ind w:firstLine="0"/>
        <w:rPr>
          <w:b/>
          <w:color w:val="000000"/>
          <w:lang w:val="en-US"/>
        </w:rPr>
      </w:pPr>
    </w:p>
    <w:p w:rsidR="00966490" w:rsidRDefault="00EE13D2" w:rsidP="00966490">
      <w:pPr>
        <w:spacing w:line="300" w:lineRule="auto"/>
        <w:ind w:firstLine="0"/>
        <w:jc w:val="center"/>
        <w:rPr>
          <w:b/>
          <w:color w:val="000000"/>
        </w:rPr>
      </w:pPr>
      <w:r>
        <w:rPr>
          <w:b/>
          <w:color w:val="000000"/>
        </w:rPr>
        <w:t xml:space="preserve">CASCAVEL </w:t>
      </w:r>
      <w:r w:rsidR="00966490">
        <w:rPr>
          <w:b/>
          <w:color w:val="000000"/>
        </w:rPr>
        <w:t>–</w:t>
      </w:r>
      <w:r>
        <w:rPr>
          <w:b/>
          <w:color w:val="000000"/>
        </w:rPr>
        <w:t xml:space="preserve"> PR</w:t>
      </w:r>
    </w:p>
    <w:p w:rsidR="00C325B1" w:rsidRDefault="00EE13D2" w:rsidP="00966490">
      <w:pPr>
        <w:spacing w:line="300" w:lineRule="auto"/>
        <w:ind w:firstLine="0"/>
        <w:jc w:val="center"/>
        <w:rPr>
          <w:b/>
        </w:rPr>
      </w:pPr>
      <w:r>
        <w:rPr>
          <w:b/>
          <w:color w:val="000000"/>
        </w:rPr>
        <w:t>202</w:t>
      </w:r>
      <w:r>
        <w:rPr>
          <w:b/>
        </w:rPr>
        <w:t>3</w:t>
      </w:r>
    </w:p>
    <w:p w:rsidR="0037068A" w:rsidRDefault="0037068A" w:rsidP="00966490">
      <w:pPr>
        <w:spacing w:line="300" w:lineRule="auto"/>
        <w:ind w:firstLine="0"/>
        <w:jc w:val="center"/>
        <w:rPr>
          <w:b/>
        </w:rPr>
      </w:pPr>
    </w:p>
    <w:p w:rsidR="0037068A" w:rsidRDefault="0037068A" w:rsidP="00966490">
      <w:pPr>
        <w:spacing w:line="300" w:lineRule="auto"/>
        <w:ind w:firstLine="0"/>
        <w:jc w:val="center"/>
        <w:rPr>
          <w:b/>
        </w:rPr>
      </w:pPr>
    </w:p>
    <w:p w:rsidR="0037068A" w:rsidRPr="00966490" w:rsidRDefault="0037068A" w:rsidP="00966490">
      <w:pPr>
        <w:spacing w:line="300" w:lineRule="auto"/>
        <w:ind w:firstLine="0"/>
        <w:jc w:val="center"/>
        <w:rPr>
          <w:b/>
          <w:color w:val="000000"/>
        </w:rPr>
      </w:pPr>
    </w:p>
    <w:p w:rsidR="00C325B1" w:rsidRDefault="0037068A">
      <w:pPr>
        <w:ind w:firstLine="0"/>
        <w:jc w:val="center"/>
        <w:rPr>
          <w:b/>
        </w:rPr>
      </w:pPr>
      <w:r>
        <w:rPr>
          <w:b/>
        </w:rPr>
        <w:lastRenderedPageBreak/>
        <w:t>THIAGO MAFRA PINTO FILHO</w:t>
      </w:r>
    </w:p>
    <w:p w:rsidR="00C325B1" w:rsidRDefault="00C325B1">
      <w:pPr>
        <w:jc w:val="center"/>
        <w:rPr>
          <w:b/>
        </w:rPr>
      </w:pPr>
    </w:p>
    <w:p w:rsidR="00C325B1" w:rsidRDefault="00C325B1">
      <w:pPr>
        <w:jc w:val="center"/>
        <w:rPr>
          <w:b/>
        </w:rPr>
      </w:pPr>
    </w:p>
    <w:p w:rsidR="00C325B1" w:rsidRDefault="00C325B1">
      <w:pPr>
        <w:jc w:val="center"/>
        <w:rPr>
          <w:b/>
        </w:rPr>
      </w:pPr>
    </w:p>
    <w:p w:rsidR="00C325B1" w:rsidRDefault="00C325B1">
      <w:pPr>
        <w:ind w:firstLine="0"/>
        <w:jc w:val="center"/>
        <w:rPr>
          <w:b/>
        </w:rPr>
      </w:pPr>
    </w:p>
    <w:p w:rsidR="00C325B1" w:rsidRPr="003F0FC9" w:rsidRDefault="0037068A" w:rsidP="0037068A">
      <w:pPr>
        <w:ind w:firstLine="0"/>
        <w:jc w:val="center"/>
        <w:rPr>
          <w:b/>
          <w:lang w:val="en-US"/>
        </w:rPr>
      </w:pPr>
      <w:r w:rsidRPr="003F0FC9">
        <w:rPr>
          <w:b/>
          <w:lang w:val="en-US"/>
        </w:rPr>
        <w:t>AGENDAMENTO DE BARBEARIA: BARBER MAN SHOP</w:t>
      </w:r>
    </w:p>
    <w:p w:rsidR="00C325B1" w:rsidRPr="003F0FC9" w:rsidRDefault="00C325B1">
      <w:pPr>
        <w:jc w:val="center"/>
        <w:rPr>
          <w:b/>
          <w:lang w:val="en-US"/>
        </w:rPr>
      </w:pPr>
    </w:p>
    <w:p w:rsidR="00C325B1" w:rsidRPr="003F0FC9" w:rsidRDefault="00C325B1">
      <w:pPr>
        <w:rPr>
          <w:b/>
          <w:lang w:val="en-US"/>
        </w:rPr>
      </w:pPr>
    </w:p>
    <w:p w:rsidR="00C325B1" w:rsidRPr="003F0FC9" w:rsidRDefault="00C325B1">
      <w:pPr>
        <w:rPr>
          <w:b/>
          <w:lang w:val="en-US"/>
        </w:rPr>
      </w:pPr>
    </w:p>
    <w:p w:rsidR="00C325B1" w:rsidRPr="003F0FC9" w:rsidRDefault="00C325B1">
      <w:pPr>
        <w:rPr>
          <w:lang w:val="en-US"/>
        </w:rPr>
      </w:pPr>
    </w:p>
    <w:p w:rsidR="00C325B1" w:rsidRPr="003F0FC9" w:rsidRDefault="00C325B1">
      <w:pPr>
        <w:rPr>
          <w:lang w:val="en-US"/>
        </w:rPr>
      </w:pPr>
    </w:p>
    <w:p w:rsidR="00C325B1" w:rsidRDefault="00EE13D2">
      <w:pP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rsidR="00C325B1" w:rsidRDefault="00C325B1">
      <w:pPr>
        <w:spacing w:line="240" w:lineRule="auto"/>
        <w:ind w:left="4560" w:firstLine="0"/>
        <w:rPr>
          <w:color w:val="000000"/>
        </w:rPr>
      </w:pPr>
    </w:p>
    <w:p w:rsidR="00C325B1" w:rsidRDefault="00EE13D2">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2"/>
      </w:r>
    </w:p>
    <w:p w:rsidR="00C325B1" w:rsidRDefault="00EE13D2">
      <w:pPr>
        <w:spacing w:line="240" w:lineRule="auto"/>
        <w:ind w:left="5672" w:firstLine="0"/>
        <w:jc w:val="right"/>
      </w:pPr>
      <w:r>
        <w:t>Prof. Reinaldo C. da Silva</w:t>
      </w:r>
      <w:r>
        <w:rPr>
          <w:vertAlign w:val="superscript"/>
        </w:rPr>
        <w:t>2</w:t>
      </w:r>
    </w:p>
    <w:p w:rsidR="00C325B1" w:rsidRDefault="00EE13D2">
      <w:pPr>
        <w:jc w:val="right"/>
      </w:pPr>
      <w:r>
        <w:tab/>
      </w:r>
      <w:r>
        <w:tab/>
      </w:r>
      <w:r>
        <w:tab/>
      </w:r>
      <w:r>
        <w:tab/>
      </w:r>
      <w:r>
        <w:tab/>
      </w:r>
      <w:r>
        <w:tab/>
      </w:r>
      <w:r>
        <w:tab/>
        <w:t>Prof. Célia K.Cabral</w:t>
      </w:r>
      <w:r>
        <w:rPr>
          <w:vertAlign w:val="superscript"/>
        </w:rPr>
        <w:t>3</w:t>
      </w:r>
    </w:p>
    <w:p w:rsidR="00C325B1" w:rsidRDefault="00C325B1"/>
    <w:p w:rsidR="00C325B1" w:rsidRDefault="00C325B1">
      <w:pPr>
        <w:spacing w:line="300" w:lineRule="auto"/>
        <w:ind w:firstLine="0"/>
        <w:rPr>
          <w:b/>
          <w:color w:val="000000"/>
        </w:rPr>
      </w:pPr>
    </w:p>
    <w:p w:rsidR="00C325B1" w:rsidRDefault="00EE13D2">
      <w:pPr>
        <w:spacing w:line="300" w:lineRule="auto"/>
        <w:ind w:firstLine="0"/>
        <w:jc w:val="center"/>
        <w:rPr>
          <w:b/>
          <w:color w:val="000000"/>
        </w:rPr>
      </w:pPr>
      <w:r>
        <w:rPr>
          <w:b/>
          <w:color w:val="000000"/>
        </w:rPr>
        <w:t>CASCAVEL - PR</w:t>
      </w:r>
    </w:p>
    <w:p w:rsidR="00C325B1" w:rsidRDefault="00EE13D2">
      <w:pPr>
        <w:spacing w:line="300" w:lineRule="auto"/>
        <w:ind w:firstLine="0"/>
        <w:jc w:val="center"/>
        <w:rPr>
          <w:b/>
          <w:color w:val="000000"/>
        </w:rPr>
      </w:pPr>
      <w:r>
        <w:rPr>
          <w:b/>
          <w:color w:val="000000"/>
        </w:rPr>
        <w:t>2023</w:t>
      </w:r>
    </w:p>
    <w:p w:rsidR="00AA1E6B" w:rsidRDefault="00AA1E6B">
      <w:pPr>
        <w:spacing w:line="300" w:lineRule="auto"/>
        <w:ind w:firstLine="0"/>
        <w:jc w:val="center"/>
        <w:rPr>
          <w:b/>
          <w:color w:val="000000"/>
        </w:rPr>
      </w:pPr>
    </w:p>
    <w:p w:rsidR="00C325B1" w:rsidRDefault="0037068A" w:rsidP="0037068A">
      <w:pPr>
        <w:ind w:firstLine="0"/>
        <w:jc w:val="center"/>
        <w:rPr>
          <w:b/>
        </w:rPr>
      </w:pPr>
      <w:r>
        <w:rPr>
          <w:b/>
        </w:rPr>
        <w:t>THIAGO MAFRA PINTO FILHO</w:t>
      </w:r>
    </w:p>
    <w:p w:rsidR="00C325B1" w:rsidRDefault="00C325B1" w:rsidP="0037068A">
      <w:pPr>
        <w:jc w:val="center"/>
        <w:rPr>
          <w:b/>
        </w:rPr>
      </w:pPr>
    </w:p>
    <w:p w:rsidR="00C325B1" w:rsidRDefault="00C325B1" w:rsidP="0037068A">
      <w:pPr>
        <w:jc w:val="center"/>
        <w:rPr>
          <w:b/>
        </w:rPr>
      </w:pPr>
    </w:p>
    <w:p w:rsidR="00C325B1" w:rsidRDefault="00C325B1" w:rsidP="0037068A">
      <w:pPr>
        <w:jc w:val="center"/>
        <w:rPr>
          <w:b/>
        </w:rPr>
      </w:pPr>
    </w:p>
    <w:p w:rsidR="00C325B1" w:rsidRDefault="00C325B1" w:rsidP="0037068A">
      <w:pPr>
        <w:ind w:firstLine="0"/>
        <w:jc w:val="center"/>
        <w:rPr>
          <w:b/>
        </w:rPr>
      </w:pPr>
    </w:p>
    <w:p w:rsidR="00C325B1" w:rsidRPr="003F0FC9" w:rsidRDefault="0037068A" w:rsidP="0037068A">
      <w:pPr>
        <w:ind w:firstLine="0"/>
        <w:jc w:val="center"/>
        <w:rPr>
          <w:b/>
          <w:lang w:val="en-US"/>
        </w:rPr>
      </w:pPr>
      <w:r w:rsidRPr="003F0FC9">
        <w:rPr>
          <w:b/>
          <w:lang w:val="en-US"/>
        </w:rPr>
        <w:t>AGENDAMENTO DE BARBEARIA: BARBER MAN SHOP</w:t>
      </w:r>
    </w:p>
    <w:p w:rsidR="00C325B1" w:rsidRPr="003F0FC9" w:rsidRDefault="00C325B1" w:rsidP="0037068A">
      <w:pPr>
        <w:jc w:val="left"/>
        <w:rPr>
          <w:b/>
          <w:lang w:val="en-US"/>
        </w:rPr>
      </w:pPr>
    </w:p>
    <w:p w:rsidR="00C325B1" w:rsidRPr="003F0FC9" w:rsidRDefault="00C325B1">
      <w:pPr>
        <w:jc w:val="center"/>
        <w:rPr>
          <w:b/>
          <w:lang w:val="en-US"/>
        </w:rPr>
      </w:pPr>
    </w:p>
    <w:p w:rsidR="00C325B1" w:rsidRPr="003F0FC9" w:rsidRDefault="00C325B1">
      <w:pPr>
        <w:spacing w:line="360" w:lineRule="auto"/>
        <w:ind w:firstLine="0"/>
        <w:jc w:val="center"/>
        <w:rPr>
          <w:smallCaps/>
          <w:color w:val="000000"/>
          <w:lang w:val="en-US"/>
        </w:rPr>
      </w:pPr>
    </w:p>
    <w:p w:rsidR="00C325B1" w:rsidRDefault="00EE13D2">
      <w:pP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rsidR="00C325B1" w:rsidRDefault="00C325B1">
      <w:pPr>
        <w:spacing w:line="360" w:lineRule="auto"/>
        <w:ind w:firstLine="0"/>
        <w:jc w:val="center"/>
        <w:rPr>
          <w:color w:val="000000"/>
        </w:rPr>
      </w:pPr>
    </w:p>
    <w:p w:rsidR="00C325B1" w:rsidRDefault="00EE13D2">
      <w:pPr>
        <w:spacing w:line="360" w:lineRule="auto"/>
        <w:ind w:firstLine="0"/>
        <w:jc w:val="center"/>
        <w:rPr>
          <w:color w:val="000000"/>
        </w:rPr>
      </w:pPr>
      <w:r>
        <w:rPr>
          <w:color w:val="000000"/>
        </w:rPr>
        <w:t>Cascavel, Pr., xx de Xxxxx de 2023</w:t>
      </w:r>
    </w:p>
    <w:p w:rsidR="00C325B1" w:rsidRDefault="00EE13D2">
      <w:pPr>
        <w:spacing w:line="360" w:lineRule="auto"/>
        <w:ind w:firstLine="0"/>
        <w:jc w:val="center"/>
        <w:rPr>
          <w:b/>
          <w:color w:val="000000"/>
        </w:rPr>
      </w:pPr>
      <w:r>
        <w:rPr>
          <w:b/>
          <w:color w:val="000000"/>
        </w:rPr>
        <w:t>COMISSÃO EXAMINADOR</w:t>
      </w:r>
    </w:p>
    <w:p w:rsidR="00C325B1" w:rsidRDefault="00C325B1">
      <w:pPr>
        <w:spacing w:line="360" w:lineRule="auto"/>
        <w:ind w:firstLine="0"/>
        <w:jc w:val="center"/>
        <w:rPr>
          <w:b/>
          <w:color w:val="000000"/>
        </w:rPr>
      </w:pPr>
    </w:p>
    <w:tbl>
      <w:tblPr>
        <w:tblStyle w:val="Style26"/>
        <w:tblW w:w="8504" w:type="dxa"/>
        <w:tblInd w:w="108" w:type="dxa"/>
        <w:tblLayout w:type="fixed"/>
        <w:tblLook w:val="04A0"/>
      </w:tblPr>
      <w:tblGrid>
        <w:gridCol w:w="4252"/>
        <w:gridCol w:w="4252"/>
      </w:tblGrid>
      <w:tr w:rsidR="00C325B1">
        <w:tc>
          <w:tcPr>
            <w:tcW w:w="4252" w:type="dxa"/>
            <w:shd w:val="clear" w:color="auto" w:fill="auto"/>
          </w:tcPr>
          <w:p w:rsidR="00C325B1" w:rsidRDefault="00EE13D2">
            <w:pPr>
              <w:ind w:firstLine="0"/>
              <w:jc w:val="left"/>
            </w:pPr>
            <w:r>
              <w:rPr>
                <w:color w:val="000000"/>
              </w:rPr>
              <w:t>______________________________</w:t>
            </w:r>
          </w:p>
          <w:p w:rsidR="00C325B1" w:rsidRDefault="00EE13D2">
            <w:pPr>
              <w:spacing w:line="240" w:lineRule="auto"/>
              <w:ind w:firstLine="0"/>
              <w:jc w:val="center"/>
            </w:pPr>
            <w:r>
              <w:rPr>
                <w:color w:val="000000"/>
              </w:rPr>
              <w:t>Profª. Aparecida da S. Ferreira</w:t>
            </w:r>
            <w:r>
              <w:rPr>
                <w:color w:val="000000"/>
                <w:vertAlign w:val="superscript"/>
              </w:rPr>
              <w:t>1</w:t>
            </w:r>
          </w:p>
          <w:p w:rsidR="00C325B1" w:rsidRDefault="00EE13D2">
            <w:pPr>
              <w:spacing w:line="240" w:lineRule="auto"/>
              <w:ind w:firstLine="0"/>
              <w:jc w:val="center"/>
              <w:rPr>
                <w:color w:val="000000"/>
              </w:rPr>
            </w:pPr>
            <w:r>
              <w:rPr>
                <w:color w:val="000000"/>
              </w:rPr>
              <w:t>Especialista em Tecnologia da Informação</w:t>
            </w:r>
          </w:p>
          <w:p w:rsidR="00C325B1" w:rsidRDefault="00EE13D2">
            <w:pPr>
              <w:spacing w:after="14" w:line="240" w:lineRule="auto"/>
              <w:ind w:left="10" w:right="344" w:hanging="10"/>
              <w:jc w:val="center"/>
            </w:pPr>
            <w:r>
              <w:rPr>
                <w:i/>
                <w:sz w:val="20"/>
                <w:szCs w:val="20"/>
              </w:rPr>
              <w:t>Faculdade de Ciências Sociais Aplicadas de Cascavel</w:t>
            </w:r>
          </w:p>
          <w:p w:rsidR="00C325B1" w:rsidRDefault="00EE13D2">
            <w:pPr>
              <w:spacing w:line="240" w:lineRule="auto"/>
              <w:ind w:firstLine="0"/>
            </w:pPr>
            <w:r>
              <w:t xml:space="preserve">                  Orientadora</w:t>
            </w:r>
          </w:p>
          <w:p w:rsidR="00C325B1" w:rsidRDefault="00C325B1">
            <w:pPr>
              <w:ind w:firstLine="0"/>
              <w:jc w:val="center"/>
              <w:rPr>
                <w:color w:val="000000"/>
              </w:rPr>
            </w:pPr>
          </w:p>
        </w:tc>
        <w:tc>
          <w:tcPr>
            <w:tcW w:w="4252" w:type="dxa"/>
            <w:shd w:val="clear" w:color="auto" w:fill="auto"/>
          </w:tcPr>
          <w:p w:rsidR="00C325B1" w:rsidRDefault="00EE13D2">
            <w:pPr>
              <w:ind w:firstLine="0"/>
              <w:jc w:val="left"/>
            </w:pPr>
            <w:r>
              <w:rPr>
                <w:color w:val="000000"/>
              </w:rPr>
              <w:t>______________________________</w:t>
            </w:r>
          </w:p>
          <w:p w:rsidR="00C325B1" w:rsidRDefault="00EE13D2">
            <w:pPr>
              <w:spacing w:line="240" w:lineRule="auto"/>
              <w:ind w:firstLine="0"/>
              <w:jc w:val="center"/>
            </w:pPr>
            <w:r>
              <w:rPr>
                <w:color w:val="000000"/>
              </w:rPr>
              <w:t xml:space="preserve">Prof. </w:t>
            </w:r>
            <w:r>
              <w:t>Reinaldo</w:t>
            </w:r>
          </w:p>
          <w:p w:rsidR="00C325B1" w:rsidRDefault="00C325B1">
            <w:pPr>
              <w:spacing w:line="240" w:lineRule="auto"/>
              <w:ind w:firstLine="0"/>
              <w:jc w:val="center"/>
            </w:pPr>
          </w:p>
          <w:p w:rsidR="00C325B1" w:rsidRDefault="00C325B1">
            <w:pPr>
              <w:spacing w:line="240" w:lineRule="auto"/>
              <w:ind w:firstLine="0"/>
              <w:jc w:val="center"/>
              <w:rPr>
                <w:color w:val="000000"/>
              </w:rPr>
            </w:pPr>
          </w:p>
          <w:p w:rsidR="00C325B1" w:rsidRDefault="00EE13D2">
            <w:pPr>
              <w:tabs>
                <w:tab w:val="left" w:pos="8130"/>
              </w:tabs>
              <w:spacing w:line="360" w:lineRule="auto"/>
              <w:ind w:firstLine="0"/>
              <w:jc w:val="center"/>
            </w:pPr>
            <w:r>
              <w:rPr>
                <w:color w:val="000000"/>
              </w:rPr>
              <w:t>Web Design</w:t>
            </w:r>
          </w:p>
        </w:tc>
      </w:tr>
      <w:tr w:rsidR="00C325B1">
        <w:tc>
          <w:tcPr>
            <w:tcW w:w="4252" w:type="dxa"/>
            <w:shd w:val="clear" w:color="auto" w:fill="auto"/>
          </w:tcPr>
          <w:p w:rsidR="00C325B1" w:rsidRDefault="00EE13D2">
            <w:pPr>
              <w:spacing w:line="240" w:lineRule="auto"/>
              <w:ind w:firstLine="0"/>
              <w:jc w:val="left"/>
            </w:pPr>
            <w:r>
              <w:rPr>
                <w:color w:val="000000"/>
              </w:rPr>
              <w:t>______________________________</w:t>
            </w:r>
          </w:p>
          <w:p w:rsidR="00C325B1" w:rsidRDefault="00C325B1">
            <w:pPr>
              <w:spacing w:line="240" w:lineRule="auto"/>
              <w:ind w:firstLine="0"/>
              <w:jc w:val="center"/>
              <w:rPr>
                <w:color w:val="000000"/>
              </w:rPr>
            </w:pPr>
          </w:p>
          <w:p w:rsidR="00C325B1" w:rsidRDefault="00EE13D2">
            <w:pPr>
              <w:spacing w:line="240" w:lineRule="auto"/>
              <w:ind w:firstLine="0"/>
              <w:jc w:val="center"/>
            </w:pPr>
            <w:r>
              <w:rPr>
                <w:color w:val="000000"/>
              </w:rPr>
              <w:t>Profª. Célia Kouth Cabral</w:t>
            </w:r>
          </w:p>
          <w:p w:rsidR="00C325B1" w:rsidRDefault="00EE13D2">
            <w:pPr>
              <w:spacing w:line="240" w:lineRule="auto"/>
              <w:ind w:firstLine="0"/>
              <w:jc w:val="center"/>
            </w:pPr>
            <w:r>
              <w:rPr>
                <w:color w:val="000000"/>
              </w:rPr>
              <w:t>Pós-graduada em Sistemas Distribuídos JAVA.</w:t>
            </w:r>
          </w:p>
          <w:p w:rsidR="00C325B1" w:rsidRDefault="00EE13D2">
            <w:pPr>
              <w:spacing w:line="240" w:lineRule="auto"/>
              <w:ind w:firstLine="0"/>
              <w:jc w:val="center"/>
            </w:pPr>
            <w:r>
              <w:rPr>
                <w:color w:val="000000"/>
                <w:sz w:val="20"/>
                <w:szCs w:val="20"/>
              </w:rPr>
              <w:t xml:space="preserve"> Universidade Tecnológica Federal do Paraná - UTFPR</w:t>
            </w:r>
          </w:p>
          <w:p w:rsidR="00C325B1" w:rsidRDefault="00EE13D2">
            <w:pPr>
              <w:spacing w:line="240" w:lineRule="auto"/>
              <w:ind w:firstLine="0"/>
            </w:pPr>
            <w:r>
              <w:t xml:space="preserve">                  Banco de dados</w:t>
            </w:r>
          </w:p>
          <w:p w:rsidR="00C325B1" w:rsidRDefault="00C325B1">
            <w:pPr>
              <w:tabs>
                <w:tab w:val="left" w:pos="8130"/>
              </w:tabs>
              <w:spacing w:line="240" w:lineRule="auto"/>
              <w:ind w:firstLine="0"/>
              <w:jc w:val="center"/>
              <w:rPr>
                <w:color w:val="000000"/>
              </w:rPr>
            </w:pPr>
          </w:p>
        </w:tc>
        <w:tc>
          <w:tcPr>
            <w:tcW w:w="4252" w:type="dxa"/>
            <w:shd w:val="clear" w:color="auto" w:fill="auto"/>
          </w:tcPr>
          <w:p w:rsidR="00C325B1" w:rsidRDefault="00EE13D2">
            <w:pPr>
              <w:spacing w:line="240" w:lineRule="auto"/>
              <w:ind w:firstLine="0"/>
              <w:jc w:val="left"/>
            </w:pPr>
            <w:r>
              <w:rPr>
                <w:color w:val="000000"/>
              </w:rPr>
              <w:t>______________________________</w:t>
            </w:r>
          </w:p>
          <w:p w:rsidR="00C325B1" w:rsidRDefault="00C325B1">
            <w:pPr>
              <w:spacing w:line="240" w:lineRule="auto"/>
              <w:ind w:firstLine="0"/>
              <w:jc w:val="center"/>
              <w:rPr>
                <w:color w:val="000000"/>
              </w:rPr>
            </w:pPr>
          </w:p>
          <w:p w:rsidR="00C325B1" w:rsidRDefault="00EE13D2">
            <w:pPr>
              <w:spacing w:line="240" w:lineRule="auto"/>
              <w:ind w:firstLine="0"/>
              <w:jc w:val="center"/>
            </w:pPr>
            <w:r>
              <w:rPr>
                <w:color w:val="000000"/>
              </w:rPr>
              <w:t>Profª  Ana Cristina Santana</w:t>
            </w:r>
          </w:p>
          <w:p w:rsidR="00C325B1" w:rsidRDefault="00EE13D2">
            <w:pPr>
              <w:spacing w:line="240" w:lineRule="auto"/>
              <w:ind w:firstLine="0"/>
              <w:jc w:val="center"/>
              <w:rPr>
                <w:color w:val="000000"/>
              </w:rPr>
            </w:pPr>
            <w:r>
              <w:rPr>
                <w:color w:val="000000"/>
              </w:rPr>
              <w:t>Especialista em Gestão e Docência no ensino superior, médio e técnico.</w:t>
            </w:r>
          </w:p>
          <w:p w:rsidR="00C325B1" w:rsidRDefault="00EE13D2">
            <w:pPr>
              <w:spacing w:line="240" w:lineRule="auto"/>
              <w:ind w:firstLine="0"/>
              <w:jc w:val="center"/>
            </w:pPr>
            <w:r>
              <w:rPr>
                <w:color w:val="000000"/>
              </w:rPr>
              <w:t>Coordenadora de curso</w:t>
            </w:r>
          </w:p>
          <w:p w:rsidR="00C325B1" w:rsidRDefault="00C325B1">
            <w:pPr>
              <w:tabs>
                <w:tab w:val="left" w:pos="8130"/>
              </w:tabs>
              <w:spacing w:line="240" w:lineRule="auto"/>
              <w:ind w:firstLine="0"/>
              <w:jc w:val="center"/>
              <w:rPr>
                <w:color w:val="000000"/>
              </w:rPr>
            </w:pPr>
          </w:p>
        </w:tc>
      </w:tr>
      <w:tr w:rsidR="00C325B1">
        <w:tc>
          <w:tcPr>
            <w:tcW w:w="4252" w:type="dxa"/>
            <w:shd w:val="clear" w:color="auto" w:fill="auto"/>
          </w:tcPr>
          <w:p w:rsidR="00C325B1" w:rsidRDefault="00C325B1">
            <w:pPr>
              <w:spacing w:line="240" w:lineRule="auto"/>
              <w:ind w:firstLine="0"/>
              <w:jc w:val="left"/>
              <w:rPr>
                <w:color w:val="000000"/>
              </w:rPr>
            </w:pPr>
          </w:p>
        </w:tc>
        <w:tc>
          <w:tcPr>
            <w:tcW w:w="4252" w:type="dxa"/>
            <w:shd w:val="clear" w:color="auto" w:fill="auto"/>
          </w:tcPr>
          <w:p w:rsidR="00C325B1" w:rsidRDefault="00C325B1">
            <w:pPr>
              <w:spacing w:line="240" w:lineRule="auto"/>
              <w:ind w:firstLine="0"/>
              <w:jc w:val="left"/>
              <w:rPr>
                <w:color w:val="000000"/>
              </w:rPr>
            </w:pPr>
          </w:p>
        </w:tc>
      </w:tr>
    </w:tbl>
    <w:p w:rsidR="00C325B1" w:rsidRDefault="00C325B1">
      <w:pPr>
        <w:spacing w:line="360" w:lineRule="auto"/>
        <w:ind w:firstLine="0"/>
        <w:jc w:val="center"/>
        <w:rPr>
          <w:b/>
          <w:color w:val="000000"/>
        </w:rPr>
      </w:pPr>
    </w:p>
    <w:sdt>
      <w:sdtPr>
        <w:rPr>
          <w:rFonts w:ascii="Arial" w:eastAsia="Arial" w:hAnsi="Arial" w:cs="Arial"/>
          <w:color w:val="auto"/>
          <w:sz w:val="24"/>
          <w:szCs w:val="24"/>
        </w:rPr>
        <w:id w:val="1504157693"/>
        <w:docPartObj>
          <w:docPartGallery w:val="Table of Contents"/>
          <w:docPartUnique/>
        </w:docPartObj>
      </w:sdtPr>
      <w:sdtEndPr>
        <w:rPr>
          <w:b/>
          <w:bCs/>
        </w:rPr>
      </w:sdtEndPr>
      <w:sdtContent>
        <w:p w:rsidR="001F5E56" w:rsidRDefault="001F5E56" w:rsidP="001F5E56">
          <w:pPr>
            <w:pStyle w:val="CabealhodoSumrio"/>
            <w:spacing w:line="360" w:lineRule="auto"/>
          </w:pPr>
          <w:r>
            <w:t>Sumário</w:t>
          </w:r>
        </w:p>
        <w:p w:rsidR="001F5E56" w:rsidRPr="001F5E56" w:rsidRDefault="00D77E3A" w:rsidP="001F5E56">
          <w:pPr>
            <w:pStyle w:val="Sumrio1"/>
            <w:rPr>
              <w:rFonts w:asciiTheme="minorHAnsi" w:eastAsiaTheme="minorEastAsia" w:hAnsiTheme="minorHAnsi" w:cstheme="minorBidi"/>
              <w:noProof/>
              <w:kern w:val="2"/>
              <w:sz w:val="22"/>
              <w:szCs w:val="22"/>
            </w:rPr>
          </w:pPr>
          <w:r w:rsidRPr="00D77E3A">
            <w:fldChar w:fldCharType="begin"/>
          </w:r>
          <w:r w:rsidR="001F5E56">
            <w:instrText xml:space="preserve"> TOC \o "1-3" \h \z \u </w:instrText>
          </w:r>
          <w:r w:rsidRPr="00D77E3A">
            <w:fldChar w:fldCharType="separate"/>
          </w:r>
          <w:hyperlink w:anchor="_Toc148250615" w:history="1">
            <w:r w:rsidR="001F5E56" w:rsidRPr="0026471F">
              <w:rPr>
                <w:rStyle w:val="Hyperlink"/>
                <w:noProof/>
              </w:rPr>
              <w:t>1</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INTRODUÇÃO</w:t>
            </w:r>
            <w:r w:rsidR="001F5E56">
              <w:rPr>
                <w:noProof/>
                <w:webHidden/>
              </w:rPr>
              <w:tab/>
            </w:r>
            <w:r>
              <w:rPr>
                <w:noProof/>
                <w:webHidden/>
              </w:rPr>
              <w:fldChar w:fldCharType="begin"/>
            </w:r>
            <w:r w:rsidR="001F5E56">
              <w:rPr>
                <w:noProof/>
                <w:webHidden/>
              </w:rPr>
              <w:instrText xml:space="preserve"> PAGEREF _Toc148250615 \h </w:instrText>
            </w:r>
            <w:r>
              <w:rPr>
                <w:noProof/>
                <w:webHidden/>
              </w:rPr>
            </w:r>
            <w:r>
              <w:rPr>
                <w:noProof/>
                <w:webHidden/>
              </w:rPr>
              <w:fldChar w:fldCharType="separate"/>
            </w:r>
            <w:r w:rsidR="004353AD">
              <w:rPr>
                <w:noProof/>
                <w:webHidden/>
              </w:rPr>
              <w:t>5</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16" w:history="1">
            <w:r w:rsidR="001F5E56" w:rsidRPr="0026471F">
              <w:rPr>
                <w:rStyle w:val="Hyperlink"/>
                <w:noProof/>
              </w:rPr>
              <w:t>1.1</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Apresentação do Problema</w:t>
            </w:r>
            <w:r w:rsidR="001F5E56">
              <w:rPr>
                <w:noProof/>
                <w:webHidden/>
              </w:rPr>
              <w:tab/>
            </w:r>
            <w:r>
              <w:rPr>
                <w:noProof/>
                <w:webHidden/>
              </w:rPr>
              <w:fldChar w:fldCharType="begin"/>
            </w:r>
            <w:r w:rsidR="001F5E56">
              <w:rPr>
                <w:noProof/>
                <w:webHidden/>
              </w:rPr>
              <w:instrText xml:space="preserve"> PAGEREF _Toc148250616 \h </w:instrText>
            </w:r>
            <w:r>
              <w:rPr>
                <w:noProof/>
                <w:webHidden/>
              </w:rPr>
            </w:r>
            <w:r>
              <w:rPr>
                <w:noProof/>
                <w:webHidden/>
              </w:rPr>
              <w:fldChar w:fldCharType="separate"/>
            </w:r>
            <w:r w:rsidR="004353AD">
              <w:rPr>
                <w:noProof/>
                <w:webHidden/>
              </w:rPr>
              <w:t>6</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17" w:history="1">
            <w:r w:rsidR="001F5E56" w:rsidRPr="0026471F">
              <w:rPr>
                <w:rStyle w:val="Hyperlink"/>
                <w:noProof/>
              </w:rPr>
              <w:t>2</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OBJETIVOS</w:t>
            </w:r>
            <w:r w:rsidR="001F5E56">
              <w:rPr>
                <w:noProof/>
                <w:webHidden/>
              </w:rPr>
              <w:tab/>
            </w:r>
            <w:r>
              <w:rPr>
                <w:noProof/>
                <w:webHidden/>
              </w:rPr>
              <w:fldChar w:fldCharType="begin"/>
            </w:r>
            <w:r w:rsidR="001F5E56">
              <w:rPr>
                <w:noProof/>
                <w:webHidden/>
              </w:rPr>
              <w:instrText xml:space="preserve"> PAGEREF _Toc148250617 \h </w:instrText>
            </w:r>
            <w:r>
              <w:rPr>
                <w:noProof/>
                <w:webHidden/>
              </w:rPr>
            </w:r>
            <w:r>
              <w:rPr>
                <w:noProof/>
                <w:webHidden/>
              </w:rPr>
              <w:fldChar w:fldCharType="separate"/>
            </w:r>
            <w:r w:rsidR="004353AD">
              <w:rPr>
                <w:noProof/>
                <w:webHidden/>
              </w:rPr>
              <w:t>7</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18" w:history="1">
            <w:r w:rsidR="001F5E56" w:rsidRPr="0026471F">
              <w:rPr>
                <w:rStyle w:val="Hyperlink"/>
                <w:noProof/>
              </w:rPr>
              <w:t>3</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METODOLOGIA</w:t>
            </w:r>
            <w:r w:rsidR="001F5E56">
              <w:rPr>
                <w:noProof/>
                <w:webHidden/>
              </w:rPr>
              <w:tab/>
            </w:r>
            <w:r>
              <w:rPr>
                <w:noProof/>
                <w:webHidden/>
              </w:rPr>
              <w:fldChar w:fldCharType="begin"/>
            </w:r>
            <w:r w:rsidR="001F5E56">
              <w:rPr>
                <w:noProof/>
                <w:webHidden/>
              </w:rPr>
              <w:instrText xml:space="preserve"> PAGEREF _Toc148250618 \h </w:instrText>
            </w:r>
            <w:r>
              <w:rPr>
                <w:noProof/>
                <w:webHidden/>
              </w:rPr>
            </w:r>
            <w:r>
              <w:rPr>
                <w:noProof/>
                <w:webHidden/>
              </w:rPr>
              <w:fldChar w:fldCharType="separate"/>
            </w:r>
            <w:r w:rsidR="004353AD">
              <w:rPr>
                <w:noProof/>
                <w:webHidden/>
              </w:rPr>
              <w:t>8</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19" w:history="1">
            <w:r w:rsidR="001F5E56" w:rsidRPr="0026471F">
              <w:rPr>
                <w:rStyle w:val="Hyperlink"/>
                <w:noProof/>
              </w:rPr>
              <w:t xml:space="preserve">4 </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REFERENCIAL TEÓRICO</w:t>
            </w:r>
            <w:r w:rsidR="001F5E56">
              <w:rPr>
                <w:noProof/>
                <w:webHidden/>
              </w:rPr>
              <w:tab/>
            </w:r>
            <w:r>
              <w:rPr>
                <w:noProof/>
                <w:webHidden/>
              </w:rPr>
              <w:fldChar w:fldCharType="begin"/>
            </w:r>
            <w:r w:rsidR="001F5E56">
              <w:rPr>
                <w:noProof/>
                <w:webHidden/>
              </w:rPr>
              <w:instrText xml:space="preserve"> PAGEREF _Toc148250619 \h </w:instrText>
            </w:r>
            <w:r>
              <w:rPr>
                <w:noProof/>
                <w:webHidden/>
              </w:rPr>
            </w:r>
            <w:r>
              <w:rPr>
                <w:noProof/>
                <w:webHidden/>
              </w:rPr>
              <w:fldChar w:fldCharType="separate"/>
            </w:r>
            <w:r w:rsidR="004353AD">
              <w:rPr>
                <w:noProof/>
                <w:webHidden/>
              </w:rPr>
              <w:t>9</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20" w:history="1">
            <w:r w:rsidR="001F5E56" w:rsidRPr="0026471F">
              <w:rPr>
                <w:rStyle w:val="Hyperlink"/>
                <w:noProof/>
              </w:rPr>
              <w:t>5 DOCUMENTAÇÃO do projeto</w:t>
            </w:r>
            <w:r w:rsidR="001F5E56">
              <w:rPr>
                <w:noProof/>
                <w:webHidden/>
              </w:rPr>
              <w:tab/>
            </w:r>
            <w:r>
              <w:rPr>
                <w:noProof/>
                <w:webHidden/>
              </w:rPr>
              <w:fldChar w:fldCharType="begin"/>
            </w:r>
            <w:r w:rsidR="001F5E56">
              <w:rPr>
                <w:noProof/>
                <w:webHidden/>
              </w:rPr>
              <w:instrText xml:space="preserve"> PAGEREF _Toc148250620 \h </w:instrText>
            </w:r>
            <w:r>
              <w:rPr>
                <w:noProof/>
                <w:webHidden/>
              </w:rPr>
            </w:r>
            <w:r>
              <w:rPr>
                <w:noProof/>
                <w:webHidden/>
              </w:rPr>
              <w:fldChar w:fldCharType="separate"/>
            </w:r>
            <w:r w:rsidR="004353AD">
              <w:rPr>
                <w:noProof/>
                <w:webHidden/>
              </w:rPr>
              <w:t>11</w:t>
            </w:r>
            <w:r>
              <w:rPr>
                <w:noProof/>
                <w:webHidden/>
              </w:rPr>
              <w:fldChar w:fldCharType="end"/>
            </w:r>
          </w:hyperlink>
        </w:p>
        <w:p w:rsidR="001F5E56" w:rsidRPr="001F5E56" w:rsidRDefault="00D77E3A" w:rsidP="001F5E56">
          <w:pPr>
            <w:pStyle w:val="Sumrio2"/>
            <w:tabs>
              <w:tab w:val="right" w:leader="dot" w:pos="9061"/>
            </w:tabs>
            <w:spacing w:line="360" w:lineRule="auto"/>
            <w:rPr>
              <w:rFonts w:asciiTheme="minorHAnsi" w:eastAsiaTheme="minorEastAsia" w:hAnsiTheme="minorHAnsi" w:cstheme="minorBidi"/>
              <w:noProof/>
              <w:kern w:val="2"/>
              <w:sz w:val="22"/>
              <w:szCs w:val="22"/>
            </w:rPr>
          </w:pPr>
          <w:hyperlink w:anchor="_Toc148250621" w:history="1">
            <w:r w:rsidR="001F5E56" w:rsidRPr="0026471F">
              <w:rPr>
                <w:rStyle w:val="Hyperlink"/>
                <w:noProof/>
              </w:rPr>
              <w:t>5.1 Requisitos</w:t>
            </w:r>
            <w:r w:rsidR="001F5E56">
              <w:rPr>
                <w:noProof/>
                <w:webHidden/>
              </w:rPr>
              <w:tab/>
            </w:r>
            <w:r>
              <w:rPr>
                <w:noProof/>
                <w:webHidden/>
              </w:rPr>
              <w:fldChar w:fldCharType="begin"/>
            </w:r>
            <w:r w:rsidR="001F5E56">
              <w:rPr>
                <w:noProof/>
                <w:webHidden/>
              </w:rPr>
              <w:instrText xml:space="preserve"> PAGEREF _Toc148250621 \h </w:instrText>
            </w:r>
            <w:r>
              <w:rPr>
                <w:noProof/>
                <w:webHidden/>
              </w:rPr>
            </w:r>
            <w:r>
              <w:rPr>
                <w:noProof/>
                <w:webHidden/>
              </w:rPr>
              <w:fldChar w:fldCharType="separate"/>
            </w:r>
            <w:r w:rsidR="004353AD">
              <w:rPr>
                <w:noProof/>
                <w:webHidden/>
              </w:rPr>
              <w:t>11</w:t>
            </w:r>
            <w:r>
              <w:rPr>
                <w:noProof/>
                <w:webHidden/>
              </w:rPr>
              <w:fldChar w:fldCharType="end"/>
            </w:r>
          </w:hyperlink>
        </w:p>
        <w:p w:rsidR="001F5E56" w:rsidRPr="001F5E56" w:rsidRDefault="00D77E3A" w:rsidP="001F5E56">
          <w:pPr>
            <w:pStyle w:val="Sumrio3"/>
            <w:tabs>
              <w:tab w:val="right" w:leader="dot" w:pos="9061"/>
            </w:tabs>
            <w:spacing w:line="360" w:lineRule="auto"/>
            <w:rPr>
              <w:rFonts w:asciiTheme="minorHAnsi" w:eastAsiaTheme="minorEastAsia" w:hAnsiTheme="minorHAnsi" w:cstheme="minorBidi"/>
              <w:noProof/>
              <w:kern w:val="2"/>
              <w:sz w:val="22"/>
              <w:szCs w:val="22"/>
            </w:rPr>
          </w:pPr>
          <w:hyperlink w:anchor="_Toc148250622" w:history="1">
            <w:r w:rsidR="001F5E56" w:rsidRPr="0026471F">
              <w:rPr>
                <w:rStyle w:val="Hyperlink"/>
                <w:b/>
                <w:noProof/>
              </w:rPr>
              <w:t>5.1.2 Requisitos não funcionais</w:t>
            </w:r>
            <w:r w:rsidR="001F5E56">
              <w:rPr>
                <w:noProof/>
                <w:webHidden/>
              </w:rPr>
              <w:tab/>
            </w:r>
            <w:r>
              <w:rPr>
                <w:noProof/>
                <w:webHidden/>
              </w:rPr>
              <w:fldChar w:fldCharType="begin"/>
            </w:r>
            <w:r w:rsidR="001F5E56">
              <w:rPr>
                <w:noProof/>
                <w:webHidden/>
              </w:rPr>
              <w:instrText xml:space="preserve"> PAGEREF _Toc148250622 \h </w:instrText>
            </w:r>
            <w:r>
              <w:rPr>
                <w:noProof/>
                <w:webHidden/>
              </w:rPr>
            </w:r>
            <w:r>
              <w:rPr>
                <w:noProof/>
                <w:webHidden/>
              </w:rPr>
              <w:fldChar w:fldCharType="separate"/>
            </w:r>
            <w:r w:rsidR="004353AD">
              <w:rPr>
                <w:noProof/>
                <w:webHidden/>
              </w:rPr>
              <w:t>12</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3" w:history="1">
            <w:r w:rsidR="001F5E56" w:rsidRPr="0026471F">
              <w:rPr>
                <w:rStyle w:val="Hyperlink"/>
                <w:noProof/>
              </w:rPr>
              <w:t>5.2</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Contexto</w:t>
            </w:r>
            <w:r w:rsidR="001F5E56">
              <w:rPr>
                <w:noProof/>
                <w:webHidden/>
              </w:rPr>
              <w:tab/>
            </w:r>
            <w:r>
              <w:rPr>
                <w:noProof/>
                <w:webHidden/>
              </w:rPr>
              <w:fldChar w:fldCharType="begin"/>
            </w:r>
            <w:r w:rsidR="001F5E56">
              <w:rPr>
                <w:noProof/>
                <w:webHidden/>
              </w:rPr>
              <w:instrText xml:space="preserve"> PAGEREF _Toc148250623 \h </w:instrText>
            </w:r>
            <w:r>
              <w:rPr>
                <w:noProof/>
                <w:webHidden/>
              </w:rPr>
            </w:r>
            <w:r>
              <w:rPr>
                <w:noProof/>
                <w:webHidden/>
              </w:rPr>
              <w:fldChar w:fldCharType="separate"/>
            </w:r>
            <w:r w:rsidR="004353AD">
              <w:rPr>
                <w:noProof/>
                <w:webHidden/>
              </w:rPr>
              <w:t>13</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4" w:history="1">
            <w:r w:rsidR="001F5E56" w:rsidRPr="0026471F">
              <w:rPr>
                <w:rStyle w:val="Hyperlink"/>
                <w:noProof/>
              </w:rPr>
              <w:t>5.3</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Fluxo de dados</w:t>
            </w:r>
            <w:r w:rsidR="001F5E56">
              <w:rPr>
                <w:noProof/>
                <w:webHidden/>
              </w:rPr>
              <w:tab/>
            </w:r>
            <w:r>
              <w:rPr>
                <w:noProof/>
                <w:webHidden/>
              </w:rPr>
              <w:fldChar w:fldCharType="begin"/>
            </w:r>
            <w:r w:rsidR="001F5E56">
              <w:rPr>
                <w:noProof/>
                <w:webHidden/>
              </w:rPr>
              <w:instrText xml:space="preserve"> PAGEREF _Toc148250624 \h </w:instrText>
            </w:r>
            <w:r>
              <w:rPr>
                <w:noProof/>
                <w:webHidden/>
              </w:rPr>
            </w:r>
            <w:r>
              <w:rPr>
                <w:noProof/>
                <w:webHidden/>
              </w:rPr>
              <w:fldChar w:fldCharType="separate"/>
            </w:r>
            <w:r w:rsidR="004353AD">
              <w:rPr>
                <w:noProof/>
                <w:webHidden/>
              </w:rPr>
              <w:t>14</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5" w:history="1">
            <w:r w:rsidR="001F5E56" w:rsidRPr="0026471F">
              <w:rPr>
                <w:rStyle w:val="Hyperlink"/>
                <w:noProof/>
              </w:rPr>
              <w:t>5.4</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Entidade e relacionamento</w:t>
            </w:r>
            <w:r w:rsidR="001F5E56">
              <w:rPr>
                <w:noProof/>
                <w:webHidden/>
              </w:rPr>
              <w:tab/>
            </w:r>
            <w:r>
              <w:rPr>
                <w:noProof/>
                <w:webHidden/>
              </w:rPr>
              <w:fldChar w:fldCharType="begin"/>
            </w:r>
            <w:r w:rsidR="001F5E56">
              <w:rPr>
                <w:noProof/>
                <w:webHidden/>
              </w:rPr>
              <w:instrText xml:space="preserve"> PAGEREF _Toc148250625 \h </w:instrText>
            </w:r>
            <w:r>
              <w:rPr>
                <w:noProof/>
                <w:webHidden/>
              </w:rPr>
            </w:r>
            <w:r>
              <w:rPr>
                <w:noProof/>
                <w:webHidden/>
              </w:rPr>
              <w:fldChar w:fldCharType="separate"/>
            </w:r>
            <w:r w:rsidR="004353AD">
              <w:rPr>
                <w:noProof/>
                <w:webHidden/>
              </w:rPr>
              <w:t>16</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6" w:history="1">
            <w:r w:rsidR="001F5E56" w:rsidRPr="0026471F">
              <w:rPr>
                <w:rStyle w:val="Hyperlink"/>
                <w:noProof/>
              </w:rPr>
              <w:t>5.5</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Dicionário de Dados</w:t>
            </w:r>
            <w:r w:rsidR="001F5E56">
              <w:rPr>
                <w:noProof/>
                <w:webHidden/>
              </w:rPr>
              <w:tab/>
            </w:r>
            <w:r>
              <w:rPr>
                <w:noProof/>
                <w:webHidden/>
              </w:rPr>
              <w:fldChar w:fldCharType="begin"/>
            </w:r>
            <w:r w:rsidR="001F5E56">
              <w:rPr>
                <w:noProof/>
                <w:webHidden/>
              </w:rPr>
              <w:instrText xml:space="preserve"> PAGEREF _Toc148250626 \h </w:instrText>
            </w:r>
            <w:r>
              <w:rPr>
                <w:noProof/>
                <w:webHidden/>
              </w:rPr>
            </w:r>
            <w:r>
              <w:rPr>
                <w:noProof/>
                <w:webHidden/>
              </w:rPr>
              <w:fldChar w:fldCharType="separate"/>
            </w:r>
            <w:r w:rsidR="004353AD">
              <w:rPr>
                <w:noProof/>
                <w:webHidden/>
              </w:rPr>
              <w:t>17</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7" w:history="1">
            <w:r w:rsidR="001F5E56" w:rsidRPr="0026471F">
              <w:rPr>
                <w:rStyle w:val="Hyperlink"/>
                <w:noProof/>
              </w:rPr>
              <w:t>5.6</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Caso de Uso</w:t>
            </w:r>
            <w:r w:rsidR="001F5E56">
              <w:rPr>
                <w:noProof/>
                <w:webHidden/>
              </w:rPr>
              <w:tab/>
            </w:r>
            <w:r>
              <w:rPr>
                <w:noProof/>
                <w:webHidden/>
              </w:rPr>
              <w:fldChar w:fldCharType="begin"/>
            </w:r>
            <w:r w:rsidR="001F5E56">
              <w:rPr>
                <w:noProof/>
                <w:webHidden/>
              </w:rPr>
              <w:instrText xml:space="preserve"> PAGEREF _Toc148250627 \h </w:instrText>
            </w:r>
            <w:r>
              <w:rPr>
                <w:noProof/>
                <w:webHidden/>
              </w:rPr>
            </w:r>
            <w:r>
              <w:rPr>
                <w:noProof/>
                <w:webHidden/>
              </w:rPr>
              <w:fldChar w:fldCharType="separate"/>
            </w:r>
            <w:r w:rsidR="004353AD">
              <w:rPr>
                <w:noProof/>
                <w:webHidden/>
              </w:rPr>
              <w:t>20</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8" w:history="1">
            <w:r w:rsidR="001F5E56" w:rsidRPr="0026471F">
              <w:rPr>
                <w:rStyle w:val="Hyperlink"/>
                <w:noProof/>
              </w:rPr>
              <w:t>5.7</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Classe</w:t>
            </w:r>
            <w:r w:rsidR="001F5E56">
              <w:rPr>
                <w:noProof/>
                <w:webHidden/>
              </w:rPr>
              <w:tab/>
            </w:r>
            <w:r>
              <w:rPr>
                <w:noProof/>
                <w:webHidden/>
              </w:rPr>
              <w:fldChar w:fldCharType="begin"/>
            </w:r>
            <w:r w:rsidR="001F5E56">
              <w:rPr>
                <w:noProof/>
                <w:webHidden/>
              </w:rPr>
              <w:instrText xml:space="preserve"> PAGEREF _Toc148250628 \h </w:instrText>
            </w:r>
            <w:r>
              <w:rPr>
                <w:noProof/>
                <w:webHidden/>
              </w:rPr>
            </w:r>
            <w:r>
              <w:rPr>
                <w:noProof/>
                <w:webHidden/>
              </w:rPr>
              <w:fldChar w:fldCharType="separate"/>
            </w:r>
            <w:r w:rsidR="004353AD">
              <w:rPr>
                <w:noProof/>
                <w:webHidden/>
              </w:rPr>
              <w:t>22</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29" w:history="1">
            <w:r w:rsidR="001F5E56" w:rsidRPr="0026471F">
              <w:rPr>
                <w:rStyle w:val="Hyperlink"/>
                <w:noProof/>
              </w:rPr>
              <w:t>5.8</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Sequência</w:t>
            </w:r>
            <w:r w:rsidR="001F5E56">
              <w:rPr>
                <w:noProof/>
                <w:webHidden/>
              </w:rPr>
              <w:tab/>
            </w:r>
            <w:r>
              <w:rPr>
                <w:noProof/>
                <w:webHidden/>
              </w:rPr>
              <w:fldChar w:fldCharType="begin"/>
            </w:r>
            <w:r w:rsidR="001F5E56">
              <w:rPr>
                <w:noProof/>
                <w:webHidden/>
              </w:rPr>
              <w:instrText xml:space="preserve"> PAGEREF _Toc148250629 \h </w:instrText>
            </w:r>
            <w:r>
              <w:rPr>
                <w:noProof/>
                <w:webHidden/>
              </w:rPr>
            </w:r>
            <w:r>
              <w:rPr>
                <w:noProof/>
                <w:webHidden/>
              </w:rPr>
              <w:fldChar w:fldCharType="separate"/>
            </w:r>
            <w:r w:rsidR="004353AD">
              <w:rPr>
                <w:noProof/>
                <w:webHidden/>
              </w:rPr>
              <w:t>23</w:t>
            </w:r>
            <w:r>
              <w:rPr>
                <w:noProof/>
                <w:webHidden/>
              </w:rPr>
              <w:fldChar w:fldCharType="end"/>
            </w:r>
          </w:hyperlink>
        </w:p>
        <w:p w:rsidR="001F5E56" w:rsidRPr="001F5E56" w:rsidRDefault="00D77E3A" w:rsidP="001F5E56">
          <w:pPr>
            <w:pStyle w:val="Sumrio2"/>
            <w:tabs>
              <w:tab w:val="left" w:pos="1540"/>
              <w:tab w:val="right" w:leader="dot" w:pos="9061"/>
            </w:tabs>
            <w:spacing w:line="360" w:lineRule="auto"/>
            <w:rPr>
              <w:rFonts w:asciiTheme="minorHAnsi" w:eastAsiaTheme="minorEastAsia" w:hAnsiTheme="minorHAnsi" w:cstheme="minorBidi"/>
              <w:noProof/>
              <w:kern w:val="2"/>
              <w:sz w:val="22"/>
              <w:szCs w:val="22"/>
            </w:rPr>
          </w:pPr>
          <w:hyperlink w:anchor="_Toc148250630" w:history="1">
            <w:r w:rsidR="001F5E56" w:rsidRPr="0026471F">
              <w:rPr>
                <w:rStyle w:val="Hyperlink"/>
                <w:noProof/>
              </w:rPr>
              <w:t>5.9</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Diagrama de Atividade</w:t>
            </w:r>
            <w:r w:rsidR="001F5E56">
              <w:rPr>
                <w:noProof/>
                <w:webHidden/>
              </w:rPr>
              <w:tab/>
            </w:r>
            <w:r>
              <w:rPr>
                <w:noProof/>
                <w:webHidden/>
              </w:rPr>
              <w:fldChar w:fldCharType="begin"/>
            </w:r>
            <w:r w:rsidR="001F5E56">
              <w:rPr>
                <w:noProof/>
                <w:webHidden/>
              </w:rPr>
              <w:instrText xml:space="preserve"> PAGEREF _Toc148250630 \h </w:instrText>
            </w:r>
            <w:r>
              <w:rPr>
                <w:noProof/>
                <w:webHidden/>
              </w:rPr>
            </w:r>
            <w:r>
              <w:rPr>
                <w:noProof/>
                <w:webHidden/>
              </w:rPr>
              <w:fldChar w:fldCharType="separate"/>
            </w:r>
            <w:r w:rsidR="004353AD">
              <w:rPr>
                <w:noProof/>
                <w:webHidden/>
              </w:rPr>
              <w:t>25</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31" w:history="1">
            <w:r w:rsidR="001F5E56" w:rsidRPr="0026471F">
              <w:rPr>
                <w:rStyle w:val="Hyperlink"/>
                <w:noProof/>
              </w:rPr>
              <w:t>6</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Telas</w:t>
            </w:r>
            <w:r w:rsidR="001F5E56">
              <w:rPr>
                <w:noProof/>
                <w:webHidden/>
              </w:rPr>
              <w:tab/>
            </w:r>
            <w:r>
              <w:rPr>
                <w:noProof/>
                <w:webHidden/>
              </w:rPr>
              <w:fldChar w:fldCharType="begin"/>
            </w:r>
            <w:r w:rsidR="001F5E56">
              <w:rPr>
                <w:noProof/>
                <w:webHidden/>
              </w:rPr>
              <w:instrText xml:space="preserve"> PAGEREF _Toc148250631 \h </w:instrText>
            </w:r>
            <w:r>
              <w:rPr>
                <w:noProof/>
                <w:webHidden/>
              </w:rPr>
            </w:r>
            <w:r>
              <w:rPr>
                <w:noProof/>
                <w:webHidden/>
              </w:rPr>
              <w:fldChar w:fldCharType="separate"/>
            </w:r>
            <w:r w:rsidR="004353AD">
              <w:rPr>
                <w:noProof/>
                <w:webHidden/>
              </w:rPr>
              <w:t>26</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32" w:history="1">
            <w:r w:rsidR="001F5E56" w:rsidRPr="0026471F">
              <w:rPr>
                <w:rStyle w:val="Hyperlink"/>
                <w:noProof/>
              </w:rPr>
              <w:t>7</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Conclusão</w:t>
            </w:r>
            <w:r w:rsidR="001F5E56">
              <w:rPr>
                <w:noProof/>
                <w:webHidden/>
              </w:rPr>
              <w:tab/>
            </w:r>
            <w:r>
              <w:rPr>
                <w:noProof/>
                <w:webHidden/>
              </w:rPr>
              <w:fldChar w:fldCharType="begin"/>
            </w:r>
            <w:r w:rsidR="001F5E56">
              <w:rPr>
                <w:noProof/>
                <w:webHidden/>
              </w:rPr>
              <w:instrText xml:space="preserve"> PAGEREF _Toc148250632 \h </w:instrText>
            </w:r>
            <w:r>
              <w:rPr>
                <w:noProof/>
                <w:webHidden/>
              </w:rPr>
            </w:r>
            <w:r>
              <w:rPr>
                <w:noProof/>
                <w:webHidden/>
              </w:rPr>
              <w:fldChar w:fldCharType="separate"/>
            </w:r>
            <w:r w:rsidR="004353AD">
              <w:rPr>
                <w:noProof/>
                <w:webHidden/>
              </w:rPr>
              <w:t>27</w:t>
            </w:r>
            <w:r>
              <w:rPr>
                <w:noProof/>
                <w:webHidden/>
              </w:rPr>
              <w:fldChar w:fldCharType="end"/>
            </w:r>
          </w:hyperlink>
        </w:p>
        <w:p w:rsidR="001F5E56" w:rsidRPr="001F5E56" w:rsidRDefault="00D77E3A" w:rsidP="001F5E56">
          <w:pPr>
            <w:pStyle w:val="Sumrio1"/>
            <w:rPr>
              <w:rFonts w:asciiTheme="minorHAnsi" w:eastAsiaTheme="minorEastAsia" w:hAnsiTheme="minorHAnsi" w:cstheme="minorBidi"/>
              <w:noProof/>
              <w:kern w:val="2"/>
              <w:sz w:val="22"/>
              <w:szCs w:val="22"/>
            </w:rPr>
          </w:pPr>
          <w:hyperlink w:anchor="_Toc148250633" w:history="1">
            <w:r w:rsidR="001F5E56" w:rsidRPr="0026471F">
              <w:rPr>
                <w:rStyle w:val="Hyperlink"/>
                <w:noProof/>
              </w:rPr>
              <w:t>8</w:t>
            </w:r>
            <w:r w:rsidR="001F5E56" w:rsidRPr="001F5E56">
              <w:rPr>
                <w:rFonts w:asciiTheme="minorHAnsi" w:eastAsiaTheme="minorEastAsia" w:hAnsiTheme="minorHAnsi" w:cstheme="minorBidi"/>
                <w:noProof/>
                <w:kern w:val="2"/>
                <w:sz w:val="22"/>
                <w:szCs w:val="22"/>
              </w:rPr>
              <w:tab/>
            </w:r>
            <w:r w:rsidR="001F5E56" w:rsidRPr="0026471F">
              <w:rPr>
                <w:rStyle w:val="Hyperlink"/>
                <w:noProof/>
              </w:rPr>
              <w:t>REFERÊNCIAS</w:t>
            </w:r>
            <w:r w:rsidR="001F5E56">
              <w:rPr>
                <w:noProof/>
                <w:webHidden/>
              </w:rPr>
              <w:tab/>
            </w:r>
            <w:r>
              <w:rPr>
                <w:noProof/>
                <w:webHidden/>
              </w:rPr>
              <w:fldChar w:fldCharType="begin"/>
            </w:r>
            <w:r w:rsidR="001F5E56">
              <w:rPr>
                <w:noProof/>
                <w:webHidden/>
              </w:rPr>
              <w:instrText xml:space="preserve"> PAGEREF _Toc148250633 \h </w:instrText>
            </w:r>
            <w:r>
              <w:rPr>
                <w:noProof/>
                <w:webHidden/>
              </w:rPr>
            </w:r>
            <w:r>
              <w:rPr>
                <w:noProof/>
                <w:webHidden/>
              </w:rPr>
              <w:fldChar w:fldCharType="separate"/>
            </w:r>
            <w:r w:rsidR="004353AD">
              <w:rPr>
                <w:noProof/>
                <w:webHidden/>
              </w:rPr>
              <w:t>28</w:t>
            </w:r>
            <w:r>
              <w:rPr>
                <w:noProof/>
                <w:webHidden/>
              </w:rPr>
              <w:fldChar w:fldCharType="end"/>
            </w:r>
          </w:hyperlink>
        </w:p>
        <w:p w:rsidR="001F5E56" w:rsidRDefault="00D77E3A" w:rsidP="001F5E56">
          <w:pPr>
            <w:spacing w:line="360" w:lineRule="auto"/>
          </w:pPr>
          <w:r>
            <w:rPr>
              <w:b/>
              <w:bCs/>
            </w:rPr>
            <w:fldChar w:fldCharType="end"/>
          </w:r>
        </w:p>
      </w:sdtContent>
    </w:sdt>
    <w:p w:rsidR="00C325B1" w:rsidRDefault="00C325B1"/>
    <w:p w:rsidR="00C325B1" w:rsidRDefault="00EE13D2">
      <w:pPr>
        <w:tabs>
          <w:tab w:val="left" w:pos="1155"/>
        </w:tabs>
      </w:pPr>
      <w:r>
        <w:tab/>
      </w:r>
    </w:p>
    <w:p w:rsidR="00C325B1" w:rsidRDefault="00EE13D2">
      <w:pPr>
        <w:pStyle w:val="Ttulo1"/>
        <w:numPr>
          <w:ilvl w:val="0"/>
          <w:numId w:val="1"/>
        </w:numPr>
        <w:spacing w:line="360" w:lineRule="auto"/>
        <w:ind w:left="0" w:firstLine="0"/>
      </w:pPr>
      <w:bookmarkStart w:id="1" w:name="_Toc119164362"/>
      <w:bookmarkStart w:id="2" w:name="_Toc148250615"/>
      <w:r>
        <w:lastRenderedPageBreak/>
        <w:t>INTRODUÇÃO</w:t>
      </w:r>
      <w:bookmarkEnd w:id="1"/>
      <w:bookmarkEnd w:id="2"/>
    </w:p>
    <w:p w:rsidR="00C325B1" w:rsidRPr="003F0FC9" w:rsidRDefault="00EE13D2" w:rsidP="003F0FC9">
      <w:pPr>
        <w:suppressAutoHyphens/>
        <w:spacing w:after="160" w:line="360" w:lineRule="auto"/>
        <w:ind w:firstLine="720"/>
        <w:rPr>
          <w:rFonts w:eastAsia="Times New Roman"/>
          <w:lang w:eastAsia="zh-CN"/>
        </w:rPr>
      </w:pPr>
      <w:r w:rsidRPr="003F0FC9">
        <w:rPr>
          <w:rFonts w:eastAsia="Times New Roman"/>
          <w:lang w:eastAsia="zh-CN"/>
        </w:rPr>
        <w:t xml:space="preserve">O trabalho que será apresentado a seguir tem como objetivo, criar uma reserva </w:t>
      </w:r>
      <w:r w:rsidRPr="003F0FC9">
        <w:rPr>
          <w:rFonts w:eastAsia="sans-serif"/>
          <w:lang w:eastAsia="zh-CN"/>
        </w:rPr>
        <w:t xml:space="preserve">onde será possível agendar horários para os cortes de cabelo e barba, de forma online, podendo ser escolhido e visualizado o catálogo dos tipos disponíveis A serem solicitados, sendo permitido o cancelamento do serviço por ambas as partes por meio do site. A consulta ao histórico dos agendamentos possibilita ao cliente saber quando foi a última vez que cortou o cabelo por exemplo, e com base nisso o cliente pode decidir se já está na hora de agendar um novo corte ou não. </w:t>
      </w:r>
    </w:p>
    <w:p w:rsidR="00C325B1" w:rsidRDefault="00EE13D2">
      <w:pPr>
        <w:suppressAutoHyphens/>
        <w:spacing w:after="160" w:line="240" w:lineRule="auto"/>
        <w:ind w:left="1738" w:firstLine="0"/>
        <w:rPr>
          <w:rFonts w:eastAsia="Times New Roman"/>
          <w:sz w:val="22"/>
          <w:szCs w:val="22"/>
          <w:lang w:eastAsia="zh-CN"/>
        </w:rPr>
      </w:pPr>
      <w:r>
        <w:rPr>
          <w:rFonts w:eastAsia="sans-serif"/>
          <w:sz w:val="22"/>
          <w:szCs w:val="22"/>
          <w:lang w:eastAsia="zh-CN"/>
        </w:rPr>
        <w:t>Pretende-se para o futuro fazer testes em salões de beleza familiares para que possamos capacitar mais, para buscar mais parcerias e mais investimentos para suprir as necessidades dos clientes indiretos. (BATISTA,2021).</w:t>
      </w:r>
    </w:p>
    <w:p w:rsidR="00C325B1" w:rsidRPr="003F0FC9" w:rsidRDefault="00EE13D2" w:rsidP="003F0FC9">
      <w:pPr>
        <w:suppressAutoHyphens/>
        <w:spacing w:line="360" w:lineRule="auto"/>
        <w:ind w:firstLine="720"/>
        <w:rPr>
          <w:rFonts w:eastAsia="Times New Roman"/>
          <w:lang w:eastAsia="zh-CN"/>
        </w:rPr>
      </w:pPr>
      <w:r w:rsidRPr="003F0FC9">
        <w:rPr>
          <w:rFonts w:eastAsia="sans-serif"/>
          <w:lang w:eastAsia="zh-CN"/>
        </w:rPr>
        <w:t>O próprio sistema poderá fazer relatórios dos clientes, e dos serviços executados e</w:t>
      </w:r>
      <w:r w:rsidRPr="003F0FC9">
        <w:rPr>
          <w:rFonts w:eastAsia="sans-serif"/>
          <w:lang w:val="pt-PT" w:eastAsia="zh-CN"/>
        </w:rPr>
        <w:t xml:space="preserve"> dos </w:t>
      </w:r>
      <w:r w:rsidRPr="003F0FC9">
        <w:rPr>
          <w:rFonts w:eastAsia="sans-serif"/>
          <w:lang w:eastAsia="zh-CN"/>
        </w:rPr>
        <w:t>agendamentos</w:t>
      </w:r>
      <w:r w:rsidRPr="003F0FC9">
        <w:rPr>
          <w:rFonts w:eastAsia="sans-serif"/>
          <w:lang w:val="pt-PT" w:eastAsia="zh-CN"/>
        </w:rPr>
        <w:t xml:space="preserve">, por meio de </w:t>
      </w:r>
      <w:r w:rsidR="003F0FC9" w:rsidRPr="003F0FC9">
        <w:rPr>
          <w:rFonts w:eastAsia="sans-serif"/>
          <w:lang w:val="pt-PT" w:eastAsia="zh-CN"/>
        </w:rPr>
        <w:t>tabelas.</w:t>
      </w:r>
      <w:r w:rsidR="003F0FC9" w:rsidRPr="003F0FC9">
        <w:rPr>
          <w:rFonts w:eastAsia="sans-serif"/>
          <w:lang w:eastAsia="zh-CN"/>
        </w:rPr>
        <w:t xml:space="preserve"> A tela</w:t>
      </w:r>
      <w:r w:rsidRPr="003F0FC9">
        <w:rPr>
          <w:rFonts w:eastAsia="sans-serif"/>
          <w:lang w:eastAsia="zh-CN"/>
        </w:rPr>
        <w:t xml:space="preserve"> terá um menu para que o cliente </w:t>
      </w:r>
      <w:r w:rsidRPr="003F0FC9">
        <w:rPr>
          <w:rFonts w:eastAsia="sans-serif"/>
          <w:lang w:val="pt-PT" w:eastAsia="zh-CN"/>
        </w:rPr>
        <w:t>ascese</w:t>
      </w:r>
      <w:r w:rsidRPr="003F0FC9">
        <w:rPr>
          <w:rFonts w:eastAsia="sans-serif"/>
          <w:lang w:eastAsia="zh-CN"/>
        </w:rPr>
        <w:t xml:space="preserve"> um catálogo de modelos de </w:t>
      </w:r>
      <w:r w:rsidR="003F0FC9" w:rsidRPr="003F0FC9">
        <w:rPr>
          <w:rFonts w:eastAsia="sans-serif"/>
          <w:lang w:eastAsia="zh-CN"/>
        </w:rPr>
        <w:t>cortes disponíveis</w:t>
      </w:r>
      <w:r w:rsidRPr="003F0FC9">
        <w:rPr>
          <w:rFonts w:eastAsia="sans-serif"/>
          <w:lang w:eastAsia="zh-CN"/>
        </w:rPr>
        <w:t xml:space="preserve">, cuja os quais estarão seus nomes disponíveis para serem </w:t>
      </w:r>
      <w:r w:rsidR="003F0FC9" w:rsidRPr="003F0FC9">
        <w:rPr>
          <w:rFonts w:eastAsia="sans-serif"/>
          <w:lang w:eastAsia="zh-CN"/>
        </w:rPr>
        <w:t>selecionados no</w:t>
      </w:r>
      <w:r w:rsidRPr="003F0FC9">
        <w:rPr>
          <w:rFonts w:eastAsia="sans-serif"/>
          <w:lang w:eastAsia="zh-CN"/>
        </w:rPr>
        <w:t xml:space="preserve"> momento de fazer o agendamento. Caso seja necessário alterar algum dado, </w:t>
      </w:r>
      <w:r w:rsidR="003F0FC9" w:rsidRPr="003F0FC9">
        <w:rPr>
          <w:rFonts w:eastAsia="sans-serif"/>
          <w:lang w:eastAsia="zh-CN"/>
        </w:rPr>
        <w:t>as alterações</w:t>
      </w:r>
      <w:r w:rsidRPr="003F0FC9">
        <w:rPr>
          <w:rFonts w:eastAsia="sans-serif"/>
          <w:lang w:eastAsia="zh-CN"/>
        </w:rPr>
        <w:t xml:space="preserve"> dos dados do cliente poderão ser feitas pelo mesmo, quanto aos dados </w:t>
      </w:r>
      <w:r w:rsidR="003F0FC9" w:rsidRPr="003F0FC9">
        <w:rPr>
          <w:rFonts w:eastAsia="sans-serif"/>
          <w:lang w:eastAsia="zh-CN"/>
        </w:rPr>
        <w:t>da empresa</w:t>
      </w:r>
      <w:r w:rsidRPr="003F0FC9">
        <w:rPr>
          <w:rFonts w:eastAsia="sans-serif"/>
          <w:lang w:eastAsia="zh-CN"/>
        </w:rPr>
        <w:t xml:space="preserve">, essa só poderá fazer essas alterações com o acesso do administrador </w:t>
      </w:r>
      <w:r w:rsidR="003F0FC9" w:rsidRPr="003F0FC9">
        <w:rPr>
          <w:rFonts w:eastAsia="sans-serif"/>
          <w:lang w:eastAsia="zh-CN"/>
        </w:rPr>
        <w:t>que será</w:t>
      </w:r>
      <w:r w:rsidRPr="003F0FC9">
        <w:rPr>
          <w:rFonts w:eastAsia="sans-serif"/>
          <w:lang w:eastAsia="zh-CN"/>
        </w:rPr>
        <w:t xml:space="preserve"> disponibilizado a mesma. Quanto aos dados do usuário / cliente, terá a </w:t>
      </w:r>
      <w:r w:rsidR="003F0FC9" w:rsidRPr="003F0FC9">
        <w:rPr>
          <w:rFonts w:eastAsia="sans-serif"/>
          <w:lang w:eastAsia="zh-CN"/>
        </w:rPr>
        <w:t>liberdade em</w:t>
      </w:r>
      <w:r w:rsidRPr="003F0FC9">
        <w:rPr>
          <w:rFonts w:eastAsia="sans-serif"/>
          <w:lang w:eastAsia="zh-CN"/>
        </w:rPr>
        <w:t xml:space="preserve"> cancelar esse horário agendado, entregando a o cliente a possibilidade </w:t>
      </w:r>
      <w:r w:rsidR="003F0FC9" w:rsidRPr="003F0FC9">
        <w:rPr>
          <w:rFonts w:eastAsia="sans-serif"/>
          <w:lang w:eastAsia="zh-CN"/>
        </w:rPr>
        <w:t>de atualizar</w:t>
      </w:r>
      <w:r w:rsidRPr="003F0FC9">
        <w:rPr>
          <w:rFonts w:eastAsia="sans-serif"/>
          <w:lang w:eastAsia="zh-CN"/>
        </w:rPr>
        <w:t xml:space="preserve"> seus dados para usar no site, do mesmo modo o proprietário da </w:t>
      </w:r>
      <w:r w:rsidR="003F0FC9" w:rsidRPr="003F0FC9">
        <w:rPr>
          <w:rFonts w:eastAsia="sans-serif"/>
          <w:lang w:eastAsia="zh-CN"/>
        </w:rPr>
        <w:t>empresa poderá</w:t>
      </w:r>
      <w:r w:rsidRPr="003F0FC9">
        <w:rPr>
          <w:rFonts w:eastAsia="sans-serif"/>
          <w:lang w:eastAsia="zh-CN"/>
        </w:rPr>
        <w:t xml:space="preserve"> fazê-lo, será possível ver os tipos de cortes e os valores na aba de </w:t>
      </w:r>
      <w:r w:rsidR="003F0FC9" w:rsidRPr="003F0FC9">
        <w:rPr>
          <w:rFonts w:eastAsia="sans-serif"/>
          <w:lang w:eastAsia="zh-CN"/>
        </w:rPr>
        <w:t>cortes, dentro</w:t>
      </w:r>
      <w:r w:rsidRPr="003F0FC9">
        <w:rPr>
          <w:rFonts w:eastAsia="sans-serif"/>
          <w:lang w:eastAsia="zh-CN"/>
        </w:rPr>
        <w:t xml:space="preserve"> da página da web</w:t>
      </w:r>
      <w:r w:rsidRPr="003F0FC9">
        <w:rPr>
          <w:rFonts w:eastAsia="sans-serif"/>
          <w:lang w:val="pt-PT" w:eastAsia="zh-CN"/>
        </w:rPr>
        <w:t>.</w:t>
      </w:r>
    </w:p>
    <w:p w:rsidR="00C325B1" w:rsidRPr="003F0FC9" w:rsidRDefault="00EE13D2" w:rsidP="003F0FC9">
      <w:pPr>
        <w:suppressAutoHyphens/>
        <w:spacing w:line="360" w:lineRule="auto"/>
        <w:rPr>
          <w:rFonts w:eastAsia="Times New Roman"/>
          <w:lang w:eastAsia="zh-CN"/>
        </w:rPr>
      </w:pPr>
      <w:r w:rsidRPr="003F0FC9">
        <w:rPr>
          <w:rFonts w:eastAsia="sans-serif"/>
          <w:lang w:val="pt-PT" w:eastAsia="zh-CN"/>
        </w:rPr>
        <w:t>Para Batista(2021), desenvolveu-se um sistema web, que automatiza o processo de agendamentos dos salões de beleza, e os disponibiliza na internet, onde o próprio cliente pode buscar pelos horários disponíveis e realizar seu agendamento. O sistema controla os horários dos serviços com o horário de atendimento do salão, o cliente pode consultar e realizar o agendamento em qualquer horário do dia através do site.</w:t>
      </w:r>
    </w:p>
    <w:p w:rsidR="00C325B1" w:rsidRPr="003F0FC9" w:rsidRDefault="00EE13D2" w:rsidP="003F0FC9">
      <w:pPr>
        <w:spacing w:line="360" w:lineRule="auto"/>
      </w:pPr>
      <w:r w:rsidRPr="003F0FC9">
        <w:rPr>
          <w:rFonts w:eastAsia="sans-serif"/>
          <w:lang w:val="pt-PT" w:eastAsia="zh-CN"/>
        </w:rPr>
        <w:t xml:space="preserve">Esse site será desenvolvido para uma barbearia para auxiliar na dificuldade que tem ao se aguardar durante muito tempo para ser atendido, sem saber ao certo o tempo exato de seu atendimento, quanto irá demorar esse atendimento e </w:t>
      </w:r>
      <w:r w:rsidRPr="003F0FC9">
        <w:rPr>
          <w:rFonts w:eastAsia="sans-serif"/>
          <w:lang w:val="pt-PT" w:eastAsia="zh-CN"/>
        </w:rPr>
        <w:lastRenderedPageBreak/>
        <w:t>também, para sanar as dúvidas de quantas pessoas o empresário terá que atender mesmo com as ligações os agendamentos podem demorar muito, ou mesmo não conseguirem serem efetuados, para as pessoas, também da mesma forma acabam por ser prejudicadas, devido ao tempo que se é gasto ao tentar fazer o agendamento, e por vezes não conseguir concretizar o mesmo, tendo um gasto de tempo que são perdidos em algo, que poderia ser simples fácil e rápido. Com esse site o cliente poderá ter acesso a barbearia a qualquer momento, podendo agendar horários, ver os valores dos cortes e os tipos disponíveis. Tornando assim uma forma mais rápida e efetiva na empresa conseguir clientes e dos mesmos acabarem não perdendo tanto tempo para ir no lugar ou ligar, e encontrar fechado, sendo um tempo perdido que poderia ser aproveitado.</w:t>
      </w:r>
    </w:p>
    <w:p w:rsidR="00C325B1" w:rsidRDefault="00C325B1"/>
    <w:p w:rsidR="00C325B1" w:rsidRDefault="00EE13D2">
      <w:pPr>
        <w:pStyle w:val="Ttulo2"/>
        <w:numPr>
          <w:ilvl w:val="1"/>
          <w:numId w:val="1"/>
        </w:numPr>
        <w:ind w:left="578" w:hanging="578"/>
      </w:pPr>
      <w:bookmarkStart w:id="3" w:name="_Toc119164363"/>
      <w:bookmarkStart w:id="4" w:name="_Toc148250616"/>
      <w:r>
        <w:t>Apresentação do Problema</w:t>
      </w:r>
      <w:bookmarkEnd w:id="3"/>
      <w:bookmarkEnd w:id="4"/>
    </w:p>
    <w:p w:rsidR="00C325B1" w:rsidRDefault="00EE13D2" w:rsidP="0037068A">
      <w:pPr>
        <w:spacing w:line="360" w:lineRule="auto"/>
      </w:pPr>
      <w:r>
        <w:rPr>
          <w:lang w:val="pt-PT"/>
        </w:rPr>
        <w:t xml:space="preserve">Por meio de um site de fácil acesso e rápido de usar, utilizando as linguagens PHP,CSS e JAVASCRIPT. </w:t>
      </w:r>
      <w:r>
        <w:rPr>
          <w:rFonts w:eastAsia="sans-serif"/>
          <w:lang w:val="pt-PT"/>
        </w:rPr>
        <w:t xml:space="preserve">Conceição (2021), </w:t>
      </w:r>
      <w:r>
        <w:t>O desenvolvimento desse sistema permitiu a integração de diversas tecnologias. Dentre essas tecnologias no back-end destacam-se a linguagem de programação Java, juntamente com alguns módulos do objetivando simplificar a programação e a implementação</w:t>
      </w:r>
      <w:r w:rsidR="0037068A">
        <w:t>.</w:t>
      </w:r>
    </w:p>
    <w:p w:rsidR="00C325B1" w:rsidRDefault="00EE13D2">
      <w:pPr>
        <w:pStyle w:val="Ttulo1"/>
        <w:spacing w:line="360" w:lineRule="auto"/>
      </w:pPr>
      <w:bookmarkStart w:id="5" w:name="_Toc119164364"/>
      <w:bookmarkStart w:id="6" w:name="_Toc148250617"/>
      <w:r>
        <w:lastRenderedPageBreak/>
        <w:t>2</w:t>
      </w:r>
      <w:r>
        <w:tab/>
        <w:t>OBJETIVOS</w:t>
      </w:r>
      <w:bookmarkEnd w:id="5"/>
      <w:bookmarkEnd w:id="6"/>
    </w:p>
    <w:p w:rsidR="00966490" w:rsidRPr="0037068A" w:rsidRDefault="00EE13D2" w:rsidP="0037068A">
      <w:pPr>
        <w:spacing w:line="360" w:lineRule="auto"/>
        <w:ind w:firstLine="0"/>
      </w:pPr>
      <w:r w:rsidRPr="0037068A">
        <w:t>.</w:t>
      </w:r>
      <w:r w:rsidR="0037068A">
        <w:tab/>
      </w:r>
      <w:r w:rsidR="0037068A" w:rsidRPr="0037068A">
        <w:t xml:space="preserve">OBJETIVOS GERAIS: </w:t>
      </w:r>
      <w:r w:rsidRPr="0037068A">
        <w:t xml:space="preserve">Agendamento e gerenciamento de serviços </w:t>
      </w:r>
      <w:r w:rsidR="0037068A" w:rsidRPr="0037068A">
        <w:t>específicos</w:t>
      </w:r>
      <w:r w:rsidRPr="0037068A">
        <w:t xml:space="preserve"> de uma barbearia</w:t>
      </w:r>
      <w:r w:rsidR="0037068A">
        <w:t>.</w:t>
      </w:r>
    </w:p>
    <w:p w:rsidR="00C325B1" w:rsidRPr="0037068A" w:rsidRDefault="00EE13D2" w:rsidP="0037068A">
      <w:pPr>
        <w:spacing w:line="360" w:lineRule="auto"/>
        <w:ind w:firstLine="720"/>
      </w:pPr>
      <w:r w:rsidRPr="0037068A">
        <w:t xml:space="preserve">OBJETIVOS ESPECÍFICOS: Primeiramente o site irá cadastrar as informações do usuário por meio de cadastro, com isso </w:t>
      </w:r>
      <w:r w:rsidR="0037068A" w:rsidRPr="0037068A">
        <w:t xml:space="preserve">o nome, E-mail, número de telefone do cliente </w:t>
      </w:r>
      <w:r w:rsidR="003F0FC9" w:rsidRPr="0037068A">
        <w:t>serão enviados</w:t>
      </w:r>
      <w:r w:rsidRPr="0037068A">
        <w:t xml:space="preserve"> para o banco de dados para ser salvo, após o cliente ter se cadastrado no site ele será redirecionado para a página de escolha de serviço com, por exemplo, um alisamento de cabelo ou corte de cabelo, logo após a escolha do serviço ele poderá escolher o dia, mês e a hora que deseja ser atendido. Logo após a escolha do agendamento ele irá enviar o seu formulário de agendamento que será salvo no banco para que o adm. Responsável pelo supervisiona mento do site.</w:t>
      </w:r>
    </w:p>
    <w:p w:rsidR="00C325B1" w:rsidRPr="0037068A" w:rsidRDefault="00C325B1" w:rsidP="0037068A">
      <w:pPr>
        <w:ind w:left="709" w:firstLine="0"/>
        <w:jc w:val="left"/>
      </w:pPr>
    </w:p>
    <w:p w:rsidR="00C325B1" w:rsidRDefault="00C325B1">
      <w:pPr>
        <w:spacing w:line="360" w:lineRule="auto"/>
        <w:ind w:firstLine="0"/>
        <w:rPr>
          <w:color w:val="000000"/>
          <w:sz w:val="22"/>
          <w:szCs w:val="22"/>
        </w:rPr>
      </w:pPr>
    </w:p>
    <w:p w:rsidR="00C325B1" w:rsidRDefault="00C325B1">
      <w:pPr>
        <w:spacing w:line="360" w:lineRule="auto"/>
        <w:ind w:firstLine="0"/>
        <w:rPr>
          <w:color w:val="000000"/>
          <w:sz w:val="22"/>
          <w:szCs w:val="22"/>
        </w:rPr>
      </w:pPr>
    </w:p>
    <w:p w:rsidR="00C325B1" w:rsidRDefault="00EE13D2">
      <w:pPr>
        <w:pStyle w:val="Ttulo1"/>
        <w:spacing w:line="360" w:lineRule="auto"/>
      </w:pPr>
      <w:bookmarkStart w:id="7" w:name="_Toc119164365"/>
      <w:bookmarkStart w:id="8" w:name="_Toc148250618"/>
      <w:r>
        <w:lastRenderedPageBreak/>
        <w:t>3</w:t>
      </w:r>
      <w:r>
        <w:tab/>
        <w:t>METODOLOGIA</w:t>
      </w:r>
      <w:bookmarkEnd w:id="7"/>
      <w:bookmarkEnd w:id="8"/>
    </w:p>
    <w:p w:rsidR="00C325B1" w:rsidRPr="0037068A" w:rsidRDefault="00EE13D2" w:rsidP="003F0FC9">
      <w:pPr>
        <w:suppressAutoHyphens/>
        <w:spacing w:line="360" w:lineRule="auto"/>
        <w:ind w:firstLine="720"/>
        <w:rPr>
          <w:rFonts w:eastAsia="Times New Roman"/>
          <w:lang w:eastAsia="zh-CN"/>
        </w:rPr>
      </w:pPr>
      <w:r w:rsidRPr="0037068A">
        <w:rPr>
          <w:rFonts w:eastAsia="Times New Roman"/>
          <w:lang w:eastAsia="zh-CN"/>
        </w:rPr>
        <w:t>A metodologia de pesquisa nada mais é do que a descrição do processo de pesquisa do trabalho. Isto é, a definição de quais serão os procedimentos para a coleta e para a análise dos dados. Isso significa que delimitar uma metodologia não é adotar um conjunto de diretrizes fixas que se deve seguir à risca.</w:t>
      </w:r>
    </w:p>
    <w:p w:rsidR="00C325B1" w:rsidRPr="0037068A" w:rsidRDefault="00EE13D2" w:rsidP="003F0FC9">
      <w:pPr>
        <w:suppressAutoHyphens/>
        <w:spacing w:line="360" w:lineRule="auto"/>
        <w:rPr>
          <w:rFonts w:eastAsia="Times New Roman"/>
          <w:lang w:eastAsia="zh-CN"/>
        </w:rPr>
      </w:pPr>
      <w:r w:rsidRPr="0037068A">
        <w:rPr>
          <w:rFonts w:eastAsia="Times New Roman"/>
          <w:lang w:eastAsia="zh-CN"/>
        </w:rPr>
        <w:t>Metodologia de pesquisa comparativa: o método comparativo se consiste em investigar coisas ou fatos e explicá-los segundo suas semelhanças e suas diferenças. Permite a análise de dados concretos e a dedução de semelhanças e divergências de elementos constantes, abstratos e gerais, propiciando investigações de caráter indireto.</w:t>
      </w:r>
    </w:p>
    <w:p w:rsidR="00C325B1" w:rsidRPr="0037068A" w:rsidRDefault="00EE13D2" w:rsidP="003F0FC9">
      <w:pPr>
        <w:spacing w:line="360" w:lineRule="auto"/>
      </w:pPr>
      <w:r w:rsidRPr="0037068A">
        <w:rPr>
          <w:rFonts w:eastAsia="Times New Roman"/>
          <w:lang w:eastAsia="zh-CN"/>
        </w:rPr>
        <w:t>Metodologia de pesquisa de modelagem: A metodologia inclui, ao todo, oito etapas: analise de requisitos, construção do modelo, analise de processos, simulação, reengenharia (redesenho), documentação, divulgação e feedback. Faz-se necessário também conhecer uma metodologia para todo o trabalho a ser feito.</w:t>
      </w:r>
    </w:p>
    <w:p w:rsidR="00C325B1" w:rsidRPr="0037068A" w:rsidRDefault="00EE13D2" w:rsidP="003F0FC9">
      <w:pPr>
        <w:spacing w:line="360" w:lineRule="auto"/>
        <w:ind w:firstLine="0"/>
        <w:rPr>
          <w:color w:val="000000"/>
        </w:rPr>
      </w:pPr>
      <w:r w:rsidRPr="0037068A">
        <w:rPr>
          <w:b/>
          <w:color w:val="000000"/>
        </w:rPr>
        <w:tab/>
      </w:r>
    </w:p>
    <w:p w:rsidR="00C325B1" w:rsidRPr="0037068A" w:rsidRDefault="00C325B1" w:rsidP="0037068A">
      <w:pPr>
        <w:spacing w:line="360" w:lineRule="auto"/>
        <w:ind w:left="2127" w:firstLine="0"/>
        <w:rPr>
          <w:b/>
          <w:color w:val="000000"/>
        </w:rPr>
      </w:pPr>
    </w:p>
    <w:p w:rsidR="00C325B1" w:rsidRDefault="00EE13D2">
      <w:pPr>
        <w:pStyle w:val="Ttulo1"/>
        <w:spacing w:line="360" w:lineRule="auto"/>
      </w:pPr>
      <w:bookmarkStart w:id="9" w:name="_Toc119164366"/>
      <w:bookmarkStart w:id="10" w:name="_Toc148250619"/>
      <w:r>
        <w:lastRenderedPageBreak/>
        <w:t xml:space="preserve">4 </w:t>
      </w:r>
      <w:r>
        <w:tab/>
        <w:t>REFERENCIAL TEÓRICO</w:t>
      </w:r>
      <w:bookmarkEnd w:id="9"/>
      <w:bookmarkEnd w:id="10"/>
    </w:p>
    <w:p w:rsidR="00C325B1" w:rsidRPr="003F0FC9" w:rsidRDefault="0003012E" w:rsidP="003F0FC9">
      <w:pPr>
        <w:spacing w:line="360" w:lineRule="auto"/>
        <w:ind w:firstLine="720"/>
        <w:rPr>
          <w:b/>
          <w:bCs/>
        </w:rPr>
      </w:pPr>
      <w:r w:rsidRPr="003F0FC9">
        <w:rPr>
          <w:b/>
          <w:bCs/>
        </w:rPr>
        <w:t>FRONT-END: HTML E CSS</w:t>
      </w:r>
      <w:r w:rsidR="0037068A" w:rsidRPr="003F0FC9">
        <w:rPr>
          <w:b/>
          <w:bCs/>
        </w:rPr>
        <w:t>:</w:t>
      </w:r>
    </w:p>
    <w:p w:rsidR="00C325B1" w:rsidRPr="0037068A" w:rsidRDefault="00EE13D2" w:rsidP="003F0FC9">
      <w:pPr>
        <w:spacing w:line="360" w:lineRule="auto"/>
        <w:ind w:firstLine="720"/>
      </w:pPr>
      <w:r w:rsidRPr="0037068A">
        <w:t>O que é front-end: Podemos classificar como a parte visual de um site, aquilo que conseguimos interagir. Quem trabalha com Front End é responsável por desenvolver por meio do código uma interface gráfica</w:t>
      </w:r>
      <w:r w:rsidR="0037068A">
        <w:t>.</w:t>
      </w:r>
    </w:p>
    <w:p w:rsidR="00C325B1" w:rsidRPr="0037068A" w:rsidRDefault="0037068A" w:rsidP="003F0FC9">
      <w:pPr>
        <w:spacing w:line="360" w:lineRule="auto"/>
        <w:ind w:firstLine="720"/>
      </w:pPr>
      <w:r w:rsidRPr="0037068A">
        <w:rPr>
          <w:b/>
          <w:bCs/>
        </w:rPr>
        <w:t>HTML:</w:t>
      </w:r>
      <w:r w:rsidR="00D95677">
        <w:t>De acordo com (</w:t>
      </w:r>
      <w:r w:rsidR="00D95677" w:rsidRPr="00D141A3">
        <w:rPr>
          <w:rFonts w:eastAsia="Times New Roman"/>
          <w:sz w:val="22"/>
          <w:szCs w:val="22"/>
          <w:lang w:eastAsia="zh-CN"/>
        </w:rPr>
        <w:t>GRANNELL, C. (2007). The EssentialGuideto CSS and HTML Web Design.</w:t>
      </w:r>
      <w:r w:rsidR="00D95677">
        <w:rPr>
          <w:rFonts w:eastAsia="Times New Roman"/>
          <w:sz w:val="22"/>
          <w:szCs w:val="22"/>
          <w:lang w:eastAsia="zh-CN"/>
        </w:rPr>
        <w:t xml:space="preserve">) </w:t>
      </w:r>
      <w:r w:rsidR="00D95677">
        <w:t>o</w:t>
      </w:r>
      <w:r w:rsidR="00EE13D2" w:rsidRPr="0037068A">
        <w:t xml:space="preserve"> HTML foi inventado por Tim Berners-Lee, um físico do centro de pesquisas CERN, na Suíça. Ele surgiu com a ideia de um sistema de hipertexto na internet. Hipertexto significa um texto que possui referências (links) para outros textos que podem ser acessados imediatamente.  Inicialmente o HTML foi projetado para interligar instituições de pesquisa próximas, e compartilhar documentos com facilidade.</w:t>
      </w:r>
    </w:p>
    <w:p w:rsidR="00C325B1" w:rsidRPr="0037068A" w:rsidRDefault="0003012E" w:rsidP="003F0FC9">
      <w:pPr>
        <w:spacing w:line="360" w:lineRule="auto"/>
        <w:ind w:firstLine="720"/>
      </w:pPr>
      <w:r w:rsidRPr="0003012E">
        <w:rPr>
          <w:b/>
          <w:bCs/>
        </w:rPr>
        <w:t>CSS:</w:t>
      </w:r>
      <w:r w:rsidR="00D95677">
        <w:t>De acordo com (</w:t>
      </w:r>
      <w:r w:rsidR="00D95677" w:rsidRPr="00D141A3">
        <w:rPr>
          <w:rFonts w:eastAsia="Times New Roman"/>
          <w:sz w:val="22"/>
          <w:szCs w:val="22"/>
          <w:lang w:eastAsia="zh-CN"/>
        </w:rPr>
        <w:t>GRANNELL, C. (2007). The EssentialGuideto CSS and HTML Web Design.</w:t>
      </w:r>
      <w:r w:rsidR="00D95677">
        <w:rPr>
          <w:rFonts w:eastAsia="Times New Roman"/>
          <w:sz w:val="22"/>
          <w:szCs w:val="22"/>
          <w:lang w:eastAsia="zh-CN"/>
        </w:rPr>
        <w:t xml:space="preserve">) </w:t>
      </w:r>
      <w:r w:rsidR="00D95677">
        <w:t>o</w:t>
      </w:r>
      <w:r w:rsidR="00EE13D2" w:rsidRPr="0037068A">
        <w:t> CSS foi desenvolvido em 1996, pelo World Wide Web Consortium, para complementar o HTML, uma vez que este não contém tags para formatação de página, sendo necessária a escrita da marcação para o site. Esse processo se tornou desgastante e caro para desenvolvedores. Por essa razão, uma nova alternativa foi criada. Ele é um código em que você pode fazer alterações rápidas de layout, como definição de cores e fontes, por exemplo. Essa camada proporciona não apenas a facilidade de personalização, como também ajuda a diminuir a repetição de conteúdo na estrutura do código. CSS é uma linguagem baseada em regras. — Você define regras especificando grupos de estilo que devem ser aplicados para elementos particulares ou grupos de elementos na sua página web. Por exemplo, "Quero que o título principal, na minha página, seja mostrado como um texto grande e de cor vermelha.".</w:t>
      </w:r>
    </w:p>
    <w:p w:rsidR="00C325B1" w:rsidRPr="0037068A" w:rsidRDefault="0003012E" w:rsidP="003F0FC9">
      <w:pPr>
        <w:spacing w:line="360" w:lineRule="auto"/>
        <w:ind w:firstLine="720"/>
        <w:rPr>
          <w:b/>
          <w:bCs/>
          <w:lang w:val="en-US"/>
        </w:rPr>
      </w:pPr>
      <w:r w:rsidRPr="0003012E">
        <w:rPr>
          <w:b/>
          <w:bCs/>
          <w:lang w:val="en-US"/>
        </w:rPr>
        <w:t>BACK-END: MYSQL, PHP E JAVASCRIPT</w:t>
      </w:r>
      <w:r w:rsidR="0037068A">
        <w:rPr>
          <w:b/>
          <w:bCs/>
          <w:lang w:val="en-US"/>
        </w:rPr>
        <w:t>:</w:t>
      </w:r>
    </w:p>
    <w:p w:rsidR="00966490" w:rsidRPr="0037068A" w:rsidRDefault="009A4464" w:rsidP="003F0FC9">
      <w:pPr>
        <w:spacing w:line="360" w:lineRule="auto"/>
        <w:ind w:firstLine="720"/>
      </w:pPr>
      <w:r w:rsidRPr="0037068A">
        <w:t>Back-end: Como o nome sugere, o desenvolvedor back-end trabalha na parte de “trás” da aplicação. Ele é o responsável, em termos gerais, pela implementação da regra de negócio. Em uma aplicação web, este desenvolvedor, quando focado, não toca na parte visual da aplicação.</w:t>
      </w:r>
    </w:p>
    <w:p w:rsidR="00C325B1" w:rsidRDefault="0003012E" w:rsidP="003F0FC9">
      <w:pPr>
        <w:spacing w:line="360" w:lineRule="auto"/>
        <w:ind w:firstLine="720"/>
        <w:rPr>
          <w:ins w:id="11" w:author="User" w:date="2023-08-02T14:15:00Z"/>
        </w:rPr>
      </w:pPr>
      <w:r w:rsidRPr="0003012E">
        <w:rPr>
          <w:b/>
          <w:bCs/>
        </w:rPr>
        <w:t>MYsql:</w:t>
      </w:r>
      <w:r w:rsidR="00EE13D2" w:rsidRPr="0037068A">
        <w:t xml:space="preserve"> O MySQL foi criado na Suécia, por David Axmark, Allan Larsson e o finlandês Michael Widenius. Eles começaram o projeto em 1980.</w:t>
      </w:r>
      <w:r w:rsidR="00D95677">
        <w:t xml:space="preserve"> De acordo com </w:t>
      </w:r>
      <w:r w:rsidR="00D95677">
        <w:lastRenderedPageBreak/>
        <w:t>(</w:t>
      </w:r>
      <w:r w:rsidR="00D95677" w:rsidRPr="00D141A3">
        <w:rPr>
          <w:sz w:val="22"/>
          <w:szCs w:val="22"/>
        </w:rPr>
        <w:t>TAVARES, Frederico. MySQL. 2015.</w:t>
      </w:r>
      <w:r w:rsidR="00D95677" w:rsidRPr="00D141A3">
        <w:rPr>
          <w:color w:val="000000"/>
          <w:sz w:val="22"/>
          <w:szCs w:val="22"/>
        </w:rPr>
        <w:t>Até o Momento</w:t>
      </w:r>
      <w:r w:rsidR="00D95677">
        <w:rPr>
          <w:color w:val="000000"/>
          <w:sz w:val="22"/>
          <w:szCs w:val="22"/>
        </w:rPr>
        <w:t>),</w:t>
      </w:r>
      <w:r w:rsidR="00D95677">
        <w:t>o</w:t>
      </w:r>
      <w:r w:rsidR="00EE13D2" w:rsidRPr="0037068A">
        <w:t>Mysql é um SGBD, um Sistema de gerenciamento de banco de dados, que usa a linguagem SQL como interface. Ele é um sistema open-source de gerenciamento de base de dados relacional. Para sites WordPress, isso quer dizer que ele ajuda a armazenar todas suas publicações, usuários, informações de plugins, etc. Ele armazena essas informações em “tabelas” separadas e as conecta com “chaves”, daí o seu nome relacional.</w:t>
      </w:r>
    </w:p>
    <w:p w:rsidR="00C325B1" w:rsidRPr="007B3E79" w:rsidRDefault="0003012E" w:rsidP="003F0FC9">
      <w:pPr>
        <w:suppressAutoHyphens/>
        <w:spacing w:line="360" w:lineRule="auto"/>
        <w:ind w:firstLine="720"/>
        <w:rPr>
          <w:rFonts w:eastAsia="Times New Roman"/>
          <w:sz w:val="22"/>
          <w:szCs w:val="22"/>
          <w:lang w:eastAsia="zh-CN"/>
        </w:rPr>
      </w:pPr>
      <w:r w:rsidRPr="0003012E">
        <w:rPr>
          <w:b/>
          <w:bCs/>
        </w:rPr>
        <w:t>Php:</w:t>
      </w:r>
      <w:r w:rsidR="007B3E79">
        <w:t>De acordo com (</w:t>
      </w:r>
      <w:r w:rsidR="007B3E79" w:rsidRPr="00D141A3">
        <w:rPr>
          <w:sz w:val="22"/>
          <w:szCs w:val="22"/>
        </w:rPr>
        <w:t xml:space="preserve">BROOKS, D. R. (2007). </w:t>
      </w:r>
      <w:r w:rsidR="007B3E79" w:rsidRPr="003F0FC9">
        <w:rPr>
          <w:sz w:val="22"/>
          <w:szCs w:val="22"/>
          <w:lang w:val="en-US"/>
        </w:rPr>
        <w:t xml:space="preserve">AnIntroductionto HTML and JavaScript for Scientistsand Engineers. </w:t>
      </w:r>
      <w:r w:rsidR="007B3E79" w:rsidRPr="00D141A3">
        <w:rPr>
          <w:sz w:val="22"/>
          <w:szCs w:val="22"/>
        </w:rPr>
        <w:t>London: Springer-Verlag</w:t>
      </w:r>
      <w:r w:rsidR="007B3E79">
        <w:rPr>
          <w:sz w:val="22"/>
          <w:szCs w:val="22"/>
        </w:rPr>
        <w:t>). O</w:t>
      </w:r>
      <w:r w:rsidR="00EE13D2" w:rsidRPr="0037068A">
        <w:t xml:space="preserve"> PHP como é conhecido hoje, é na verdade o sucessor para um produto chamado PHP/FI. Criado em 1994 por RasmusLerdof, a primeira encarnação do PHP foi um simples conjunto de binários Common Gateway Interface (CGI) escrito em linguagem de programação C. A sigla é um acrônimo para PHP: Hypertext Preprocessor. A linguagem tornou-se popular por ter uma sintaxe mais simples, e por mesclar o código executado no lado do servidor com HTML, facilitando a criação de páginas com conteúdo dinâmico.</w:t>
      </w:r>
    </w:p>
    <w:p w:rsidR="00C325B1" w:rsidRPr="007B3E79" w:rsidRDefault="0003012E" w:rsidP="003F0FC9">
      <w:pPr>
        <w:suppressAutoHyphens/>
        <w:spacing w:line="360" w:lineRule="auto"/>
        <w:ind w:firstLine="720"/>
        <w:rPr>
          <w:rFonts w:eastAsia="Times New Roman"/>
          <w:sz w:val="22"/>
          <w:szCs w:val="22"/>
          <w:lang w:eastAsia="zh-CN"/>
        </w:rPr>
      </w:pPr>
      <w:r w:rsidRPr="0003012E">
        <w:rPr>
          <w:b/>
          <w:bCs/>
        </w:rPr>
        <w:t>JAVASCRIPT</w:t>
      </w:r>
      <w:r w:rsidR="00EE13D2" w:rsidRPr="0037068A">
        <w:t>:</w:t>
      </w:r>
      <w:r w:rsidR="007B3E79">
        <w:t>De acordo com (</w:t>
      </w:r>
      <w:r w:rsidR="007B3E79" w:rsidRPr="00D141A3">
        <w:rPr>
          <w:sz w:val="22"/>
          <w:szCs w:val="22"/>
        </w:rPr>
        <w:t xml:space="preserve">BROOKS, D. R. (2007). </w:t>
      </w:r>
      <w:r w:rsidR="007B3E79" w:rsidRPr="003F0FC9">
        <w:rPr>
          <w:sz w:val="22"/>
          <w:szCs w:val="22"/>
          <w:lang w:val="en-US"/>
        </w:rPr>
        <w:t xml:space="preserve">AnIntroductionto HTML and JavaScript for Scientistsand Engineers. </w:t>
      </w:r>
      <w:r w:rsidR="007B3E79" w:rsidRPr="00D141A3">
        <w:rPr>
          <w:sz w:val="22"/>
          <w:szCs w:val="22"/>
        </w:rPr>
        <w:t>London: Springer-Verlag</w:t>
      </w:r>
      <w:r w:rsidR="007B3E79">
        <w:t xml:space="preserve">) o </w:t>
      </w:r>
      <w:r w:rsidR="00EE13D2" w:rsidRPr="0037068A">
        <w:t>Java script surgiu em 1995 e foi criada por Brendan Eich, a pedido da empresa Netscape (um dos primeiros navegadores) com o objetivo de validar formulários HTML. Como os browsers ainda eram estéticos, essa linguagem foi revolucionária para a época. Permite a você implementar itens complexos em páginas web — toda vez que uma página da web faz mais do que simplesmente mostrar a você informação estática — mostrando conteúdo que se atualiza em um intervalo de tempo, mapas interativos ou gráficos 2D/3D animados, etc.</w:t>
      </w:r>
    </w:p>
    <w:p w:rsidR="00C325B1" w:rsidRPr="0037068A" w:rsidRDefault="00C325B1" w:rsidP="0037068A">
      <w:pPr>
        <w:ind w:left="709" w:firstLine="0"/>
      </w:pPr>
    </w:p>
    <w:p w:rsidR="00C325B1" w:rsidRDefault="00C325B1">
      <w:pPr>
        <w:spacing w:line="360" w:lineRule="auto"/>
        <w:ind w:firstLine="0"/>
        <w:rPr>
          <w:b/>
          <w:color w:val="000000"/>
          <w:sz w:val="28"/>
          <w:szCs w:val="28"/>
        </w:rPr>
      </w:pPr>
    </w:p>
    <w:p w:rsidR="00C325B1" w:rsidRDefault="00C325B1">
      <w:pPr>
        <w:spacing w:line="360" w:lineRule="auto"/>
        <w:ind w:firstLine="0"/>
        <w:rPr>
          <w:b/>
          <w:color w:val="000000"/>
          <w:sz w:val="28"/>
          <w:szCs w:val="28"/>
        </w:rPr>
      </w:pPr>
    </w:p>
    <w:p w:rsidR="00C325B1" w:rsidRDefault="00C325B1">
      <w:pPr>
        <w:spacing w:line="360" w:lineRule="auto"/>
        <w:ind w:firstLine="0"/>
        <w:rPr>
          <w:b/>
          <w:color w:val="000000"/>
          <w:sz w:val="28"/>
          <w:szCs w:val="28"/>
        </w:rPr>
      </w:pPr>
    </w:p>
    <w:p w:rsidR="00C325B1" w:rsidRDefault="00EE13D2">
      <w:pPr>
        <w:pStyle w:val="Ttulo1"/>
        <w:spacing w:line="360" w:lineRule="auto"/>
        <w:rPr>
          <w:sz w:val="38"/>
          <w:szCs w:val="38"/>
        </w:rPr>
      </w:pPr>
      <w:bookmarkStart w:id="12" w:name="_Toc119164367"/>
      <w:bookmarkStart w:id="13" w:name="_Toc148250620"/>
      <w:r>
        <w:lastRenderedPageBreak/>
        <w:t xml:space="preserve">5 DOCUMENTAÇÃO </w:t>
      </w:r>
      <w:r>
        <w:rPr>
          <w:sz w:val="38"/>
          <w:szCs w:val="38"/>
        </w:rPr>
        <w:t>do projeto</w:t>
      </w:r>
      <w:bookmarkEnd w:id="12"/>
      <w:bookmarkEnd w:id="13"/>
    </w:p>
    <w:p w:rsidR="00D141A3" w:rsidRPr="003F0FC9" w:rsidRDefault="00D141A3" w:rsidP="00402C47">
      <w:pPr>
        <w:spacing w:line="360" w:lineRule="auto"/>
        <w:ind w:firstLine="720"/>
        <w:rPr>
          <w:b/>
        </w:rPr>
      </w:pPr>
      <w:r w:rsidRPr="003F0FC9">
        <w:rPr>
          <w:shd w:val="clear" w:color="auto" w:fill="FFFFFF"/>
        </w:rPr>
        <w:t>O </w:t>
      </w:r>
      <w:r w:rsidRPr="003F0FC9">
        <w:t>ciclo de vida</w:t>
      </w:r>
      <w:r w:rsidRPr="003F0FC9">
        <w:rPr>
          <w:shd w:val="clear" w:color="auto" w:fill="FFFFFF"/>
        </w:rPr>
        <w:t> se refere a todas as etapas de produção e uso do produto, relativas à extração das matérias-primas, passando pela produção, distribuição até o consumo e disposição final, contemplando também reciclagem e reuso quando for o caso.</w:t>
      </w:r>
    </w:p>
    <w:p w:rsidR="00D141A3" w:rsidRDefault="00D141A3" w:rsidP="00D141A3">
      <w:pPr>
        <w:ind w:firstLine="0"/>
        <w:rPr>
          <w:b/>
          <w:color w:val="FF0000"/>
        </w:rPr>
      </w:pPr>
      <w:r>
        <w:rPr>
          <w:b/>
          <w:noProof/>
          <w:color w:val="FF0000"/>
        </w:rPr>
        <w:drawing>
          <wp:inline distT="0" distB="0" distL="0" distR="0">
            <wp:extent cx="5718810" cy="43199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ulo de vida do sistema.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8810" cy="4319905"/>
                    </a:xfrm>
                    <a:prstGeom prst="rect">
                      <a:avLst/>
                    </a:prstGeom>
                  </pic:spPr>
                </pic:pic>
              </a:graphicData>
            </a:graphic>
          </wp:inline>
        </w:drawing>
      </w:r>
    </w:p>
    <w:p w:rsidR="00D141A3" w:rsidRPr="003F1F7D" w:rsidRDefault="00D141A3" w:rsidP="00D141A3">
      <w:pPr>
        <w:ind w:firstLine="0"/>
      </w:pPr>
      <w:r>
        <w:rPr>
          <w:b/>
          <w:sz w:val="20"/>
          <w:szCs w:val="20"/>
        </w:rPr>
        <w:t xml:space="preserve">Fonte: </w:t>
      </w:r>
      <w:r w:rsidRPr="00213815">
        <w:rPr>
          <w:b/>
          <w:sz w:val="20"/>
          <w:szCs w:val="20"/>
        </w:rPr>
        <w:t>MAFRA</w:t>
      </w:r>
      <w:r>
        <w:rPr>
          <w:b/>
          <w:sz w:val="20"/>
          <w:szCs w:val="20"/>
        </w:rPr>
        <w:t>, 2023</w:t>
      </w:r>
    </w:p>
    <w:p w:rsidR="00C325B1" w:rsidRDefault="00C325B1">
      <w:pPr>
        <w:ind w:firstLine="0"/>
        <w:rPr>
          <w:b/>
          <w:color w:val="FF0000"/>
        </w:rPr>
      </w:pPr>
    </w:p>
    <w:p w:rsidR="00C325B1" w:rsidRDefault="00C325B1">
      <w:pPr>
        <w:ind w:firstLine="0"/>
        <w:rPr>
          <w:b/>
          <w:color w:val="FF0000"/>
        </w:rPr>
      </w:pPr>
    </w:p>
    <w:p w:rsidR="00C325B1" w:rsidRDefault="00EE13D2">
      <w:pPr>
        <w:pStyle w:val="Ttulo2"/>
        <w:spacing w:before="0" w:after="0"/>
      </w:pPr>
      <w:bookmarkStart w:id="14" w:name="_Toc119164368"/>
      <w:bookmarkStart w:id="15" w:name="_Toc148250621"/>
      <w:r>
        <w:t>5.1 Requisitos</w:t>
      </w:r>
      <w:bookmarkEnd w:id="14"/>
      <w:bookmarkEnd w:id="15"/>
    </w:p>
    <w:p w:rsidR="007D29F0" w:rsidRPr="00402C47" w:rsidRDefault="007D29F0" w:rsidP="00402C47">
      <w:pPr>
        <w:spacing w:line="360" w:lineRule="auto"/>
        <w:ind w:firstLine="578"/>
      </w:pPr>
      <w:r w:rsidRPr="00402C47">
        <w:t xml:space="preserve">Segundo Figueiredo (2021), os requisitos funcionais devem descreverexplicitamente quais são as funcionalidades de um serviço no sistema. Devedocumentar como o sistema deverá reagir às entradas específicas e como deve comportar-se em determinadas situações o que o sistema pode ou não deve </w:t>
      </w:r>
      <w:r w:rsidRPr="00402C47">
        <w:lastRenderedPageBreak/>
        <w:t>fazer</w:t>
      </w:r>
    </w:p>
    <w:p w:rsidR="00C325B1" w:rsidRDefault="00EE13D2" w:rsidP="003F0FC9">
      <w:pPr>
        <w:tabs>
          <w:tab w:val="left" w:pos="0"/>
        </w:tabs>
        <w:spacing w:line="360" w:lineRule="auto"/>
        <w:ind w:firstLine="0"/>
      </w:pPr>
      <w:r>
        <w:tab/>
      </w:r>
      <w:bookmarkStart w:id="16" w:name="_Toc119164369"/>
      <w:r>
        <w:t>5.1.1 Requisitos funcionais</w:t>
      </w:r>
      <w:bookmarkEnd w:id="16"/>
    </w:p>
    <w:p w:rsidR="00D141A3" w:rsidRPr="00402C47" w:rsidRDefault="00725B55" w:rsidP="00725B55">
      <w:pPr>
        <w:spacing w:line="360" w:lineRule="auto"/>
        <w:ind w:firstLine="578"/>
      </w:pPr>
      <w:r w:rsidRPr="00402C47">
        <w:t xml:space="preserve">Segundo Figueiredo (2021), </w:t>
      </w:r>
      <w:r w:rsidR="003F0FC9" w:rsidRPr="00402C47">
        <w:t>quando</w:t>
      </w:r>
      <w:r w:rsidR="00D141A3" w:rsidRPr="00402C47">
        <w:t xml:space="preserve"> falamos de um Requisito Funcional estamos nos referindo à requisição de uma função que um software deverá atender/realizar. Ou seja, exigência, solicitação, desejo, necessidade, que um software deverá materializar. Um Requisito Funcional é um Requisito de Software.</w:t>
      </w:r>
    </w:p>
    <w:p w:rsidR="00D141A3" w:rsidRDefault="00D141A3" w:rsidP="00D141A3">
      <w:pPr>
        <w:ind w:firstLine="0"/>
      </w:pPr>
      <w:r>
        <w:rPr>
          <w:noProof/>
        </w:rPr>
        <w:drawing>
          <wp:inline distT="0" distB="0" distL="0" distR="0">
            <wp:extent cx="5760085" cy="165798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os funcionais do client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085" cy="1657985"/>
                    </a:xfrm>
                    <a:prstGeom prst="rect">
                      <a:avLst/>
                    </a:prstGeom>
                  </pic:spPr>
                </pic:pic>
              </a:graphicData>
            </a:graphic>
          </wp:inline>
        </w:drawing>
      </w:r>
    </w:p>
    <w:p w:rsidR="00D141A3" w:rsidRDefault="00D141A3" w:rsidP="00D141A3">
      <w:pPr>
        <w:ind w:firstLine="0"/>
      </w:pPr>
      <w:r>
        <w:rPr>
          <w:noProof/>
        </w:rPr>
        <w:drawing>
          <wp:inline distT="0" distB="0" distL="0" distR="0">
            <wp:extent cx="5760085" cy="14560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os funcionais de funcionario (ADM).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085" cy="1456055"/>
                    </a:xfrm>
                    <a:prstGeom prst="rect">
                      <a:avLst/>
                    </a:prstGeom>
                  </pic:spPr>
                </pic:pic>
              </a:graphicData>
            </a:graphic>
          </wp:inline>
        </w:drawing>
      </w:r>
    </w:p>
    <w:p w:rsidR="00D141A3" w:rsidRPr="003F1F7D" w:rsidRDefault="00D141A3" w:rsidP="00D141A3">
      <w:pPr>
        <w:ind w:firstLine="0"/>
      </w:pPr>
      <w:r>
        <w:rPr>
          <w:b/>
          <w:sz w:val="20"/>
          <w:szCs w:val="20"/>
        </w:rPr>
        <w:t xml:space="preserve">Fonte: </w:t>
      </w:r>
      <w:r w:rsidRPr="00213815">
        <w:rPr>
          <w:b/>
          <w:sz w:val="20"/>
          <w:szCs w:val="20"/>
        </w:rPr>
        <w:t>MAFRA</w:t>
      </w:r>
      <w:r>
        <w:rPr>
          <w:b/>
          <w:sz w:val="20"/>
          <w:szCs w:val="20"/>
        </w:rPr>
        <w:t>, 2023</w:t>
      </w:r>
    </w:p>
    <w:p w:rsidR="003F1F7D" w:rsidRPr="003F1F7D" w:rsidRDefault="003F1F7D" w:rsidP="003F1F7D"/>
    <w:p w:rsidR="00C325B1" w:rsidRDefault="00EE13D2">
      <w:pPr>
        <w:tabs>
          <w:tab w:val="left" w:pos="0"/>
        </w:tabs>
        <w:spacing w:line="360" w:lineRule="auto"/>
        <w:ind w:firstLine="0"/>
        <w:rPr>
          <w:color w:val="000000"/>
          <w:sz w:val="22"/>
          <w:szCs w:val="22"/>
        </w:rPr>
      </w:pPr>
      <w:r>
        <w:tab/>
      </w:r>
    </w:p>
    <w:p w:rsidR="00C325B1" w:rsidRPr="00402C47" w:rsidRDefault="00EE13D2" w:rsidP="00402C47">
      <w:pPr>
        <w:pStyle w:val="Ttulo3"/>
        <w:spacing w:before="0" w:after="0" w:line="360" w:lineRule="auto"/>
        <w:rPr>
          <w:b/>
        </w:rPr>
      </w:pPr>
      <w:bookmarkStart w:id="17" w:name="_Toc119164370"/>
      <w:bookmarkStart w:id="18" w:name="_Toc148250622"/>
      <w:r>
        <w:rPr>
          <w:b/>
        </w:rPr>
        <w:t>5.1.2 Requisitos não funcionais</w:t>
      </w:r>
      <w:bookmarkEnd w:id="17"/>
      <w:bookmarkEnd w:id="18"/>
    </w:p>
    <w:p w:rsidR="00D141A3" w:rsidRPr="00402C47" w:rsidRDefault="00725B55" w:rsidP="00725B55">
      <w:pPr>
        <w:spacing w:line="360" w:lineRule="auto"/>
        <w:ind w:firstLine="720"/>
      </w:pPr>
      <w:r w:rsidRPr="00402C47">
        <w:t xml:space="preserve">Segundo Figueiredo (2021), </w:t>
      </w:r>
      <w:r w:rsidR="00D141A3" w:rsidRPr="00402C47">
        <w:t>Requisitos não funcionais são os requisitos relacionados ao uso da aplicação em termos de desempenho, usabilidade, confiabilidade, segurança, disponibilidade, manutenção e tecnologias envolvidas. Estes requisitos dizem respeito a como as funcionalidades serão entregues ao usuário do software</w:t>
      </w:r>
    </w:p>
    <w:p w:rsidR="00D141A3" w:rsidRDefault="00D141A3" w:rsidP="00D141A3">
      <w:pPr>
        <w:ind w:firstLine="0"/>
        <w:rPr>
          <w:sz w:val="22"/>
          <w:szCs w:val="22"/>
        </w:rPr>
      </w:pPr>
      <w:r>
        <w:rPr>
          <w:noProof/>
          <w:sz w:val="22"/>
          <w:szCs w:val="22"/>
        </w:rPr>
        <w:lastRenderedPageBreak/>
        <w:drawing>
          <wp:inline distT="0" distB="0" distL="0" distR="0">
            <wp:extent cx="5760085" cy="11798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os não funcionais do cliente.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085" cy="1179830"/>
                    </a:xfrm>
                    <a:prstGeom prst="rect">
                      <a:avLst/>
                    </a:prstGeom>
                  </pic:spPr>
                </pic:pic>
              </a:graphicData>
            </a:graphic>
          </wp:inline>
        </w:drawing>
      </w:r>
    </w:p>
    <w:p w:rsidR="00D141A3" w:rsidRPr="001B2EC9" w:rsidRDefault="00D141A3" w:rsidP="00D141A3">
      <w:pPr>
        <w:spacing w:line="360" w:lineRule="auto"/>
        <w:ind w:firstLine="0"/>
      </w:pPr>
      <w:r w:rsidRPr="001B2EC9">
        <w:rPr>
          <w:noProof/>
        </w:rPr>
        <w:drawing>
          <wp:inline distT="0" distB="0" distL="0" distR="0">
            <wp:extent cx="5760085" cy="94424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sitos não funcionais de funcionarios (ADM).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60085" cy="944245"/>
                    </a:xfrm>
                    <a:prstGeom prst="rect">
                      <a:avLst/>
                    </a:prstGeom>
                  </pic:spPr>
                </pic:pic>
              </a:graphicData>
            </a:graphic>
          </wp:inline>
        </w:drawing>
      </w:r>
    </w:p>
    <w:p w:rsidR="00D141A3" w:rsidRPr="001B2EC9" w:rsidRDefault="00D141A3" w:rsidP="00D141A3">
      <w:pPr>
        <w:spacing w:line="360" w:lineRule="auto"/>
        <w:ind w:firstLine="0"/>
        <w:rPr>
          <w:b/>
          <w:bCs/>
        </w:rPr>
      </w:pPr>
      <w:r w:rsidRPr="001B2EC9">
        <w:rPr>
          <w:b/>
          <w:bCs/>
        </w:rPr>
        <w:t>Fonte: MAFRA, 2023</w:t>
      </w:r>
    </w:p>
    <w:p w:rsidR="00C325B1" w:rsidRDefault="00C325B1">
      <w:pPr>
        <w:spacing w:line="360" w:lineRule="auto"/>
        <w:ind w:firstLine="0"/>
        <w:rPr>
          <w:color w:val="000000"/>
          <w:sz w:val="22"/>
          <w:szCs w:val="22"/>
        </w:rPr>
      </w:pPr>
    </w:p>
    <w:p w:rsidR="00C325B1" w:rsidRPr="00402C47" w:rsidRDefault="00EE13D2" w:rsidP="00402C47">
      <w:pPr>
        <w:pStyle w:val="Ttulo2"/>
        <w:numPr>
          <w:ilvl w:val="1"/>
          <w:numId w:val="3"/>
        </w:numPr>
        <w:spacing w:before="0" w:after="0"/>
      </w:pPr>
      <w:bookmarkStart w:id="19" w:name="_Toc119164371"/>
      <w:bookmarkStart w:id="20" w:name="_Toc148250623"/>
      <w:r>
        <w:t>Diagrama de Contexto</w:t>
      </w:r>
      <w:bookmarkEnd w:id="19"/>
      <w:bookmarkEnd w:id="20"/>
    </w:p>
    <w:p w:rsidR="00D141A3" w:rsidRPr="003F0FC9" w:rsidRDefault="00725B55" w:rsidP="003F0FC9">
      <w:pPr>
        <w:spacing w:line="360" w:lineRule="auto"/>
      </w:pPr>
      <w:r w:rsidRPr="003F0FC9">
        <w:t xml:space="preserve">De acordo </w:t>
      </w:r>
      <w:r w:rsidR="003F0FC9" w:rsidRPr="003F0FC9">
        <w:t>com TRJ</w:t>
      </w:r>
      <w:r w:rsidRPr="003F0FC9">
        <w:t xml:space="preserve">. Diagrama de Caso de Uso. 2023. O diagrama de contexto é </w:t>
      </w:r>
      <w:r w:rsidR="00D141A3" w:rsidRPr="003F0FC9">
        <w:t>uma ferramenta para modelar o escopo através de um diagrama. Em desenvolvimento de sistemas, é considerado o diagrama de fluxo de dados de maior nível, isto é, um diagrama que representa todo o sistema. Ele demonstra como as partes interessadas e outras entidades interagem com o sistema indicando suas entradas e saídas.</w:t>
      </w:r>
    </w:p>
    <w:p w:rsidR="00D141A3" w:rsidRDefault="00D141A3" w:rsidP="00D141A3">
      <w:pPr>
        <w:spacing w:line="360" w:lineRule="auto"/>
        <w:ind w:firstLine="0"/>
        <w:rPr>
          <w:color w:val="000000"/>
          <w:sz w:val="22"/>
          <w:szCs w:val="22"/>
        </w:rPr>
      </w:pPr>
    </w:p>
    <w:p w:rsidR="00D141A3" w:rsidRPr="00617DDE" w:rsidRDefault="0097770E" w:rsidP="00D141A3">
      <w:pPr>
        <w:ind w:firstLine="0"/>
        <w:rPr>
          <w:b/>
          <w:color w:val="FF0000"/>
        </w:rPr>
      </w:pPr>
      <w:r>
        <w:rPr>
          <w:b/>
          <w:noProof/>
          <w:color w:val="FF0000"/>
        </w:rPr>
        <w:drawing>
          <wp:inline distT="0" distB="0" distL="0" distR="0">
            <wp:extent cx="5663565" cy="3119120"/>
            <wp:effectExtent l="19050" t="0" r="0" b="0"/>
            <wp:docPr id="7" name="Imagem 6" descr="conceitua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2.0.png"/>
                    <pic:cNvPicPr/>
                  </pic:nvPicPr>
                  <pic:blipFill>
                    <a:blip r:embed="rId14"/>
                    <a:stretch>
                      <a:fillRect/>
                    </a:stretch>
                  </pic:blipFill>
                  <pic:spPr>
                    <a:xfrm>
                      <a:off x="0" y="0"/>
                      <a:ext cx="5663565" cy="3119120"/>
                    </a:xfrm>
                    <a:prstGeom prst="rect">
                      <a:avLst/>
                    </a:prstGeom>
                  </pic:spPr>
                </pic:pic>
              </a:graphicData>
            </a:graphic>
          </wp:inline>
        </w:drawing>
      </w:r>
    </w:p>
    <w:p w:rsidR="00D141A3" w:rsidRPr="003F1F7D" w:rsidRDefault="00D141A3" w:rsidP="00D141A3">
      <w:pPr>
        <w:ind w:firstLine="0"/>
      </w:pPr>
      <w:r>
        <w:rPr>
          <w:b/>
          <w:sz w:val="20"/>
          <w:szCs w:val="20"/>
        </w:rPr>
        <w:t xml:space="preserve">Fonte: </w:t>
      </w:r>
      <w:r w:rsidRPr="00213815">
        <w:rPr>
          <w:b/>
          <w:sz w:val="20"/>
          <w:szCs w:val="20"/>
        </w:rPr>
        <w:t>MAFRA</w:t>
      </w:r>
      <w:r>
        <w:rPr>
          <w:b/>
          <w:sz w:val="20"/>
          <w:szCs w:val="20"/>
        </w:rPr>
        <w:t>, 2023</w:t>
      </w:r>
    </w:p>
    <w:p w:rsidR="00D141A3" w:rsidRDefault="00D141A3" w:rsidP="00D141A3">
      <w:pPr>
        <w:spacing w:line="360" w:lineRule="auto"/>
        <w:ind w:firstLine="0"/>
        <w:rPr>
          <w:color w:val="000000"/>
          <w:sz w:val="22"/>
          <w:szCs w:val="22"/>
        </w:rPr>
      </w:pPr>
    </w:p>
    <w:p w:rsidR="00D141A3" w:rsidRPr="00A03A5E" w:rsidRDefault="00D141A3" w:rsidP="00D141A3">
      <w:pPr>
        <w:spacing w:line="360" w:lineRule="auto"/>
        <w:ind w:firstLine="0"/>
        <w:rPr>
          <w:color w:val="000000"/>
        </w:rPr>
      </w:pPr>
    </w:p>
    <w:p w:rsidR="00D141A3" w:rsidRDefault="00D141A3" w:rsidP="00BF476C">
      <w:pPr>
        <w:spacing w:line="360" w:lineRule="auto"/>
        <w:ind w:firstLine="0"/>
        <w:rPr>
          <w:color w:val="000000"/>
        </w:rPr>
      </w:pPr>
      <w:r>
        <w:rPr>
          <w:noProof/>
          <w:color w:val="000000"/>
        </w:rPr>
        <w:drawing>
          <wp:inline distT="0" distB="0" distL="0" distR="0">
            <wp:extent cx="5699760" cy="2495550"/>
            <wp:effectExtent l="0" t="0" r="0" b="0"/>
            <wp:docPr id="5" name="Imagem 4" descr="diagrama de 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ontexto.png"/>
                    <pic:cNvPicPr/>
                  </pic:nvPicPr>
                  <pic:blipFill>
                    <a:blip r:embed="rId15"/>
                    <a:stretch>
                      <a:fillRect/>
                    </a:stretch>
                  </pic:blipFill>
                  <pic:spPr>
                    <a:xfrm>
                      <a:off x="0" y="0"/>
                      <a:ext cx="5700557" cy="2495899"/>
                    </a:xfrm>
                    <a:prstGeom prst="rect">
                      <a:avLst/>
                    </a:prstGeom>
                  </pic:spPr>
                </pic:pic>
              </a:graphicData>
            </a:graphic>
          </wp:inline>
        </w:drawing>
      </w:r>
    </w:p>
    <w:p w:rsidR="00D141A3" w:rsidRDefault="00D141A3" w:rsidP="00D141A3">
      <w:pPr>
        <w:spacing w:line="360" w:lineRule="auto"/>
        <w:ind w:firstLine="141"/>
        <w:rPr>
          <w:color w:val="000000"/>
        </w:rPr>
      </w:pPr>
    </w:p>
    <w:p w:rsidR="00D141A3" w:rsidRDefault="00D141A3" w:rsidP="00D141A3">
      <w:pPr>
        <w:spacing w:line="360" w:lineRule="auto"/>
        <w:ind w:firstLine="141"/>
        <w:rPr>
          <w:color w:val="000000"/>
        </w:rPr>
      </w:pPr>
    </w:p>
    <w:p w:rsidR="00D141A3" w:rsidRDefault="00D141A3" w:rsidP="00D141A3">
      <w:pPr>
        <w:ind w:firstLine="0"/>
        <w:rPr>
          <w:color w:val="000000"/>
          <w:sz w:val="20"/>
          <w:szCs w:val="20"/>
        </w:rPr>
      </w:pPr>
      <w:r>
        <w:rPr>
          <w:b/>
          <w:sz w:val="20"/>
          <w:szCs w:val="20"/>
        </w:rPr>
        <w:t xml:space="preserve">Fonte: </w:t>
      </w:r>
      <w:r w:rsidRPr="00213815">
        <w:rPr>
          <w:b/>
          <w:sz w:val="20"/>
          <w:szCs w:val="20"/>
        </w:rPr>
        <w:t>MAFRA</w:t>
      </w:r>
      <w:r>
        <w:rPr>
          <w:b/>
          <w:sz w:val="20"/>
          <w:szCs w:val="20"/>
        </w:rPr>
        <w:t>, 2023</w:t>
      </w:r>
    </w:p>
    <w:p w:rsidR="00C325B1" w:rsidRDefault="00EE13D2" w:rsidP="00402C47">
      <w:pPr>
        <w:pStyle w:val="Ttulo2"/>
        <w:numPr>
          <w:ilvl w:val="1"/>
          <w:numId w:val="3"/>
        </w:numPr>
      </w:pPr>
      <w:bookmarkStart w:id="21" w:name="_Toc119164372"/>
      <w:bookmarkStart w:id="22" w:name="_Toc148250624"/>
      <w:r>
        <w:t>Diagrama de Fluxo de dados</w:t>
      </w:r>
      <w:bookmarkEnd w:id="21"/>
      <w:bookmarkEnd w:id="22"/>
    </w:p>
    <w:p w:rsidR="00D141A3" w:rsidRPr="003F0FC9" w:rsidRDefault="00725B55" w:rsidP="003F0FC9">
      <w:pPr>
        <w:spacing w:line="360" w:lineRule="auto"/>
      </w:pPr>
      <w:r w:rsidRPr="003F0FC9">
        <w:t>De acordo com GROW, Dave. Lucidchart.. O que é um diagrama de fluxo de dados? 2023. U</w:t>
      </w:r>
      <w:r w:rsidR="00D141A3" w:rsidRPr="003F0FC9">
        <w:t xml:space="preserve">m diagrama de fluxo de dados (DFD) mapeia o fluxo de informações para qualquer processo ou sistema. Ele utiliza símbolos definidos, como retângulos, círculos e flechas, além de rótulos de textos breves, para mostrar entradas e saídas de dados, pontos de armazenamento e as rotas entre cada destino. Fluxogramas de dados podem variar de resumos de processos simples, até mesmo desenhados à mão, a DFDs profundos e de múltiplos níveis, detalhando de forma progressiva o modo como os dados são manuseados. Eles podem ser usados para analisar um sistema existente ou modelar um novo. Assim como os melhores diagramas e gráficos existentes, o DFD pode visualmente “dizer” coisas que seriam difíceis de explicar em palavras. O DFD funciona bem para o público técnico e não técnico, do desenvolvedor ao CEO. E é por isso que DFDs ainda são bastante utilizados depois de tantos anos. No entanto, embora ainda sejam funcionais para softwares e sistemas de fluxo de dados, hoje em dia são menos aplicáveis para visualizar software ou sistemas interativos em tempo </w:t>
      </w:r>
      <w:r w:rsidR="00D141A3" w:rsidRPr="003F0FC9">
        <w:lastRenderedPageBreak/>
        <w:t>real ou orientados a banco de dados.</w:t>
      </w:r>
    </w:p>
    <w:p w:rsidR="00D141A3" w:rsidRPr="00CA68F0" w:rsidRDefault="00402C47" w:rsidP="00BF476C">
      <w:pPr>
        <w:ind w:firstLine="0"/>
        <w:rPr>
          <w:sz w:val="22"/>
          <w:szCs w:val="22"/>
        </w:rPr>
      </w:pPr>
      <w:r>
        <w:rPr>
          <w:noProof/>
          <w:sz w:val="22"/>
          <w:szCs w:val="22"/>
        </w:rPr>
        <w:drawing>
          <wp:inline distT="0" distB="0" distL="0" distR="0">
            <wp:extent cx="5698691" cy="3070860"/>
            <wp:effectExtent l="0" t="0" r="0" b="0"/>
            <wp:docPr id="13" name="Imagem 12" descr="fluxo de ddos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de ddos 2.0.png"/>
                    <pic:cNvPicPr/>
                  </pic:nvPicPr>
                  <pic:blipFill>
                    <a:blip r:embed="rId16"/>
                    <a:stretch>
                      <a:fillRect/>
                    </a:stretch>
                  </pic:blipFill>
                  <pic:spPr>
                    <a:xfrm>
                      <a:off x="0" y="0"/>
                      <a:ext cx="5708565" cy="3076181"/>
                    </a:xfrm>
                    <a:prstGeom prst="rect">
                      <a:avLst/>
                    </a:prstGeom>
                  </pic:spPr>
                </pic:pic>
              </a:graphicData>
            </a:graphic>
          </wp:inline>
        </w:drawing>
      </w:r>
    </w:p>
    <w:p w:rsidR="00D141A3" w:rsidRDefault="00D141A3" w:rsidP="00D141A3">
      <w:pPr>
        <w:ind w:firstLine="0"/>
      </w:pPr>
    </w:p>
    <w:p w:rsidR="00D141A3" w:rsidRDefault="00D141A3" w:rsidP="00D141A3">
      <w:pPr>
        <w:rPr>
          <w:b/>
          <w:sz w:val="20"/>
          <w:szCs w:val="20"/>
        </w:rPr>
      </w:pPr>
      <w:r>
        <w:rPr>
          <w:b/>
          <w:sz w:val="20"/>
          <w:szCs w:val="20"/>
        </w:rPr>
        <w:t xml:space="preserve">Fonte: </w:t>
      </w:r>
      <w:r w:rsidRPr="00213815">
        <w:rPr>
          <w:b/>
          <w:sz w:val="20"/>
          <w:szCs w:val="20"/>
        </w:rPr>
        <w:t>MAFRA</w:t>
      </w:r>
      <w:r>
        <w:rPr>
          <w:b/>
          <w:sz w:val="20"/>
          <w:szCs w:val="20"/>
        </w:rPr>
        <w:t>, 2023</w:t>
      </w:r>
    </w:p>
    <w:p w:rsidR="00C325B1" w:rsidRDefault="00C325B1">
      <w:pPr>
        <w:rPr>
          <w:b/>
          <w:sz w:val="20"/>
          <w:szCs w:val="20"/>
        </w:rPr>
      </w:pPr>
    </w:p>
    <w:p w:rsidR="00C325B1" w:rsidRDefault="00C325B1">
      <w:pPr>
        <w:rPr>
          <w:b/>
          <w:sz w:val="20"/>
          <w:szCs w:val="20"/>
        </w:rPr>
      </w:pPr>
    </w:p>
    <w:p w:rsidR="00C325B1" w:rsidRDefault="00C325B1">
      <w:pPr>
        <w:rPr>
          <w:b/>
          <w:sz w:val="20"/>
          <w:szCs w:val="20"/>
        </w:rPr>
      </w:pPr>
    </w:p>
    <w:p w:rsidR="003F0FC9" w:rsidRDefault="003F0FC9">
      <w:pPr>
        <w:rPr>
          <w:b/>
          <w:sz w:val="20"/>
          <w:szCs w:val="20"/>
        </w:rPr>
      </w:pPr>
    </w:p>
    <w:p w:rsidR="003F0FC9" w:rsidRDefault="003F0FC9">
      <w:pPr>
        <w:rPr>
          <w:b/>
          <w:sz w:val="20"/>
          <w:szCs w:val="20"/>
        </w:rPr>
      </w:pPr>
    </w:p>
    <w:p w:rsidR="003F0FC9" w:rsidRDefault="003F0FC9">
      <w:pPr>
        <w:rPr>
          <w:b/>
          <w:sz w:val="20"/>
          <w:szCs w:val="20"/>
        </w:rPr>
      </w:pPr>
    </w:p>
    <w:p w:rsidR="003F0FC9" w:rsidRDefault="003F0FC9">
      <w:pPr>
        <w:rPr>
          <w:b/>
          <w:sz w:val="20"/>
          <w:szCs w:val="20"/>
        </w:rPr>
      </w:pPr>
    </w:p>
    <w:p w:rsidR="003F0FC9" w:rsidRDefault="003F0FC9">
      <w:pPr>
        <w:rPr>
          <w:b/>
          <w:sz w:val="20"/>
          <w:szCs w:val="20"/>
        </w:rPr>
      </w:pPr>
    </w:p>
    <w:p w:rsidR="00C325B1" w:rsidRDefault="00C325B1">
      <w:pPr>
        <w:rPr>
          <w:b/>
          <w:sz w:val="20"/>
          <w:szCs w:val="20"/>
        </w:rPr>
      </w:pPr>
    </w:p>
    <w:p w:rsidR="00C325B1" w:rsidRDefault="00C325B1">
      <w:pPr>
        <w:rPr>
          <w:b/>
          <w:sz w:val="20"/>
          <w:szCs w:val="20"/>
        </w:rPr>
      </w:pPr>
    </w:p>
    <w:p w:rsidR="00C325B1" w:rsidRDefault="00C325B1">
      <w:pPr>
        <w:rPr>
          <w:b/>
          <w:sz w:val="20"/>
          <w:szCs w:val="20"/>
        </w:rPr>
      </w:pPr>
    </w:p>
    <w:p w:rsidR="00C325B1" w:rsidRDefault="00C325B1">
      <w:pPr>
        <w:rPr>
          <w:b/>
          <w:sz w:val="20"/>
          <w:szCs w:val="20"/>
        </w:rPr>
      </w:pPr>
    </w:p>
    <w:p w:rsidR="00C325B1" w:rsidRDefault="00C325B1">
      <w:pPr>
        <w:rPr>
          <w:b/>
          <w:sz w:val="20"/>
          <w:szCs w:val="20"/>
        </w:rPr>
      </w:pPr>
    </w:p>
    <w:p w:rsidR="00C325B1" w:rsidRDefault="00C325B1">
      <w:pPr>
        <w:rPr>
          <w:b/>
          <w:sz w:val="20"/>
          <w:szCs w:val="20"/>
        </w:rPr>
      </w:pPr>
    </w:p>
    <w:p w:rsidR="00C325B1" w:rsidRDefault="00EE13D2" w:rsidP="00BF476C">
      <w:pPr>
        <w:pStyle w:val="Ttulo2"/>
        <w:numPr>
          <w:ilvl w:val="1"/>
          <w:numId w:val="3"/>
        </w:numPr>
        <w:ind w:left="578" w:hanging="578"/>
      </w:pPr>
      <w:bookmarkStart w:id="23" w:name="_Toc119164373"/>
      <w:bookmarkStart w:id="24" w:name="_Toc148250625"/>
      <w:r>
        <w:lastRenderedPageBreak/>
        <w:t>Diagrama de Entidade e relacionamento</w:t>
      </w:r>
      <w:bookmarkEnd w:id="23"/>
      <w:bookmarkEnd w:id="24"/>
    </w:p>
    <w:p w:rsidR="00D141A3" w:rsidRPr="003F0FC9" w:rsidRDefault="00725B55" w:rsidP="003F0FC9">
      <w:pPr>
        <w:spacing w:line="360" w:lineRule="auto"/>
      </w:pPr>
      <w:r w:rsidRPr="003F0FC9">
        <w:t>De acordo com GROW, Dave. Lucidchart..diagrama de entidade e relacionamento? 2023. U</w:t>
      </w:r>
      <w:r w:rsidR="00D141A3" w:rsidRPr="003F0FC9">
        <w:t>m diagrama entidade relacionamento (ER) é um tipo de fluxograma que ilustra como “entidades”, p. ex., pessoas, objetos ou conceitos, se relacionam entre si dentro de um sistema. Diagramas ER são mais utilizados para projetar ou depurar bancos de dados relacionais nas áreas de engenharia de software, sistemas de informações empresariais, educação e pesquisa. Também conhecidos como DERs, ou modelos ER, usam um conjunto definido de símbolos, tais como retângulos, diamantes, ovais e linhas de conexão para representar a interconectividade de entidades, relacionamentos e seus atributos. Eles espelham estruturas gramaticais, onde entidades são substantivos e relacionamentos são verbos.</w:t>
      </w:r>
    </w:p>
    <w:p w:rsidR="00D141A3" w:rsidRPr="00187E70" w:rsidRDefault="0097770E" w:rsidP="00D141A3">
      <w:pPr>
        <w:ind w:firstLine="0"/>
        <w:rPr>
          <w:b/>
        </w:rPr>
      </w:pPr>
      <w:r>
        <w:rPr>
          <w:b/>
          <w:noProof/>
        </w:rPr>
        <w:drawing>
          <wp:inline distT="0" distB="0" distL="0" distR="0">
            <wp:extent cx="5663565" cy="3307715"/>
            <wp:effectExtent l="19050" t="0" r="0" b="0"/>
            <wp:docPr id="8" name="Imagem 7" descr="logico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o2.0.png"/>
                    <pic:cNvPicPr/>
                  </pic:nvPicPr>
                  <pic:blipFill>
                    <a:blip r:embed="rId17"/>
                    <a:stretch>
                      <a:fillRect/>
                    </a:stretch>
                  </pic:blipFill>
                  <pic:spPr>
                    <a:xfrm>
                      <a:off x="0" y="0"/>
                      <a:ext cx="5663565" cy="3307715"/>
                    </a:xfrm>
                    <a:prstGeom prst="rect">
                      <a:avLst/>
                    </a:prstGeom>
                  </pic:spPr>
                </pic:pic>
              </a:graphicData>
            </a:graphic>
          </wp:inline>
        </w:drawing>
      </w:r>
    </w:p>
    <w:p w:rsidR="00D141A3" w:rsidRPr="00187E70" w:rsidRDefault="00D141A3" w:rsidP="00D141A3">
      <w:pPr>
        <w:ind w:firstLine="0"/>
        <w:rPr>
          <w:b/>
        </w:rPr>
      </w:pPr>
      <w:r w:rsidRPr="00187E70">
        <w:rPr>
          <w:b/>
        </w:rPr>
        <w:t>Fonte: Mafra, 2023</w:t>
      </w:r>
    </w:p>
    <w:p w:rsidR="00C325B1" w:rsidRDefault="00C325B1">
      <w:pPr>
        <w:tabs>
          <w:tab w:val="left" w:pos="0"/>
        </w:tabs>
        <w:ind w:firstLine="0"/>
      </w:pPr>
    </w:p>
    <w:p w:rsidR="00C325B1" w:rsidRDefault="00C325B1">
      <w:pPr>
        <w:tabs>
          <w:tab w:val="left" w:pos="0"/>
        </w:tabs>
        <w:ind w:firstLine="0"/>
      </w:pPr>
    </w:p>
    <w:p w:rsidR="00C325B1" w:rsidRDefault="00C325B1">
      <w:pPr>
        <w:tabs>
          <w:tab w:val="left" w:pos="0"/>
        </w:tabs>
        <w:ind w:firstLine="0"/>
      </w:pPr>
    </w:p>
    <w:p w:rsidR="0066138A" w:rsidRDefault="00EE13D2" w:rsidP="0066138A">
      <w:pPr>
        <w:pStyle w:val="Ttulo2"/>
        <w:numPr>
          <w:ilvl w:val="1"/>
          <w:numId w:val="3"/>
        </w:numPr>
        <w:ind w:left="578" w:hanging="578"/>
      </w:pPr>
      <w:bookmarkStart w:id="25" w:name="_Toc119164374"/>
      <w:bookmarkStart w:id="26" w:name="_Toc148250626"/>
      <w:r>
        <w:lastRenderedPageBreak/>
        <w:t>Dicionário de Dados</w:t>
      </w:r>
      <w:bookmarkEnd w:id="25"/>
      <w:bookmarkEnd w:id="26"/>
    </w:p>
    <w:p w:rsidR="0066138A" w:rsidRDefault="00AA1E6B" w:rsidP="0066138A">
      <w:pPr>
        <w:pStyle w:val="Ttulo2"/>
        <w:ind w:firstLine="0"/>
      </w:pPr>
      <w:r>
        <w:t>O processo de dicionarização de dados é um dos passos iniciais na estruturação de projetos de analytics que vai até a materialização de organizações mais complexas como os escritórios de dados, pois é ele que permite manter a homogeneidade do conhecimento dos dados entre os envolvidos em um projeto de Analytics.A ideia de dicionário de dados não é nova, principalmente para gestores de bancos de dados relacionais e programadores. No entanto, a novidade, é a necessidade recente de dicionários menos técnicos e voltados para o compartilhamento de conhecimento entre outros grupos de profissionais com o perfil de cientistas de dados, analistas de negócios e gestores.</w:t>
      </w:r>
      <w:bookmarkStart w:id="27" w:name="_Toc119164375"/>
      <w:bookmarkStart w:id="28" w:name="_Toc148250627"/>
      <w:r w:rsidR="0066138A" w:rsidRPr="0066138A">
        <w:t xml:space="preserve"> </w:t>
      </w:r>
      <w:r w:rsidR="0066138A">
        <w:t>Dicionário de Dados</w:t>
      </w:r>
    </w:p>
    <w:tbl>
      <w:tblPr>
        <w:tblW w:w="0" w:type="dxa"/>
        <w:tblCellMar>
          <w:left w:w="0" w:type="dxa"/>
          <w:right w:w="0" w:type="dxa"/>
        </w:tblCellMar>
        <w:tblLook w:val="04A0"/>
      </w:tblPr>
      <w:tblGrid>
        <w:gridCol w:w="1299"/>
        <w:gridCol w:w="2523"/>
        <w:gridCol w:w="1110"/>
        <w:gridCol w:w="855"/>
        <w:gridCol w:w="1417"/>
        <w:gridCol w:w="1077"/>
        <w:gridCol w:w="714"/>
      </w:tblGrid>
      <w:tr w:rsidR="00262DC2" w:rsidRPr="00262DC2" w:rsidTr="00262DC2">
        <w:trPr>
          <w:trHeight w:val="263"/>
        </w:trPr>
        <w:tc>
          <w:tcPr>
            <w:tcW w:w="0" w:type="auto"/>
            <w:tcBorders>
              <w:top w:val="single" w:sz="4" w:space="0" w:color="000000"/>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000000"/>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tb_cidades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cidades</w:t>
            </w:r>
          </w:p>
        </w:tc>
      </w:tr>
      <w:tr w:rsidR="00262DC2" w:rsidRPr="00262DC2" w:rsidTr="00262DC2">
        <w:trPr>
          <w:trHeight w:val="263"/>
        </w:trPr>
        <w:tc>
          <w:tcPr>
            <w:tcW w:w="0" w:type="auto"/>
            <w:gridSpan w:val="7"/>
            <w:tcBorders>
              <w:top w:val="single" w:sz="4" w:space="0" w:color="CCCCCC"/>
              <w:left w:val="single" w:sz="4" w:space="0" w:color="000000"/>
              <w:bottom w:val="single" w:sz="4" w:space="0" w:color="000000"/>
              <w:right w:val="single" w:sz="4"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codcid</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codigo de identificação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estado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 do estado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2</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 da cidade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50</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tb_clientes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dados dos clientes</w:t>
            </w:r>
          </w:p>
        </w:tc>
      </w:tr>
      <w:tr w:rsidR="00262DC2" w:rsidRPr="00262DC2" w:rsidTr="00262DC2">
        <w:trPr>
          <w:trHeight w:val="263"/>
        </w:trPr>
        <w:tc>
          <w:tcPr>
            <w:tcW w:w="0" w:type="auto"/>
            <w:gridSpan w:val="7"/>
            <w:tcBorders>
              <w:top w:val="single" w:sz="4" w:space="0" w:color="CCCCCC"/>
              <w:left w:val="single" w:sz="4" w:space="0" w:color="000000"/>
              <w:bottom w:val="single" w:sz="4" w:space="0" w:color="000000"/>
              <w:right w:val="single" w:sz="4"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codcli</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Código de identificação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 do cliente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100</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email</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email do cliente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100</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senha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senha do cliente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BIGINT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32</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telefone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telefone do cliente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11</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ativo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 xml:space="preserve">mostra se o cliente esta </w:t>
            </w:r>
            <w:r w:rsidRPr="00262DC2">
              <w:rPr>
                <w:rFonts w:eastAsia="Times New Roman"/>
                <w:sz w:val="20"/>
                <w:szCs w:val="20"/>
              </w:rPr>
              <w:lastRenderedPageBreak/>
              <w:t>ativo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lastRenderedPageBreak/>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check (S ou 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lastRenderedPageBreak/>
              <w:t>codcid_fk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12"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tb_agendas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os dados de agendamneto dos clientes alem de ser associativa</w:t>
            </w:r>
          </w:p>
        </w:tc>
      </w:tr>
      <w:tr w:rsidR="00262DC2" w:rsidRPr="00262DC2" w:rsidTr="00262DC2">
        <w:trPr>
          <w:trHeight w:val="263"/>
        </w:trPr>
        <w:tc>
          <w:tcPr>
            <w:tcW w:w="0" w:type="auto"/>
            <w:gridSpan w:val="7"/>
            <w:tcBorders>
              <w:top w:val="single" w:sz="4" w:space="0" w:color="CCCCCC"/>
              <w:left w:val="single" w:sz="12" w:space="0" w:color="000000"/>
              <w:bottom w:val="single" w:sz="4" w:space="0" w:color="CCCCCC"/>
              <w:right w:val="single" w:sz="12"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codage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Código de identificação da tabela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codprof_fk</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hora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hora do agendamento do cliente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TIME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data do agendamento do cliente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12" w:space="0" w:color="000000"/>
              <w:bottom w:val="single" w:sz="4"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codservico_fk</w:t>
            </w:r>
          </w:p>
        </w:tc>
        <w:tc>
          <w:tcPr>
            <w:tcW w:w="0" w:type="auto"/>
            <w:tcBorders>
              <w:top w:val="single" w:sz="4" w:space="0" w:color="CCCCCC"/>
              <w:left w:val="single" w:sz="4" w:space="0" w:color="CCCCCC"/>
              <w:bottom w:val="single" w:sz="4"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4"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tb_profissionais_servicos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dados dos proficionais e dos serviços alem de ser associativa</w:t>
            </w:r>
          </w:p>
        </w:tc>
      </w:tr>
      <w:tr w:rsidR="00262DC2" w:rsidRPr="00262DC2" w:rsidTr="00262DC2">
        <w:trPr>
          <w:trHeight w:val="263"/>
        </w:trPr>
        <w:tc>
          <w:tcPr>
            <w:tcW w:w="0" w:type="auto"/>
            <w:gridSpan w:val="7"/>
            <w:tcBorders>
              <w:top w:val="single" w:sz="4" w:space="0" w:color="CCCCCC"/>
              <w:left w:val="single" w:sz="12" w:space="0" w:color="000000"/>
              <w:bottom w:val="single" w:sz="4" w:space="0" w:color="CCCCCC"/>
              <w:right w:val="single" w:sz="12"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12"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codservico_fk</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 e PK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codprof_fk</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 e PK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valor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os valores dos serviços</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FLOAT</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5,2</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tb_servicos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os dados dos serviço disponivei no site</w:t>
            </w:r>
          </w:p>
        </w:tc>
      </w:tr>
      <w:tr w:rsidR="00262DC2" w:rsidRPr="00262DC2" w:rsidTr="00262DC2">
        <w:trPr>
          <w:trHeight w:val="263"/>
        </w:trPr>
        <w:tc>
          <w:tcPr>
            <w:tcW w:w="0" w:type="auto"/>
            <w:gridSpan w:val="7"/>
            <w:tcBorders>
              <w:top w:val="single" w:sz="4" w:space="0" w:color="CCCCCC"/>
              <w:left w:val="single" w:sz="4" w:space="0" w:color="000000"/>
              <w:bottom w:val="single" w:sz="4" w:space="0" w:color="000000"/>
              <w:right w:val="single" w:sz="4"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cosservico</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Código de identificação da tabela</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 do serviço</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valor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 valor dos serviços</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FLOAT</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5,2</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12" w:space="0" w:color="000000"/>
              <w:bottom w:val="single" w:sz="12" w:space="0" w:color="000000"/>
              <w:right w:val="single" w:sz="12"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ativo</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 o serviço esta ativo ou não</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12" w:space="0" w:color="000000"/>
              <w:right w:val="single" w:sz="12"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w:t>
            </w:r>
          </w:p>
        </w:tc>
        <w:tc>
          <w:tcPr>
            <w:tcW w:w="0" w:type="auto"/>
            <w:tcBorders>
              <w:top w:val="single" w:sz="4" w:space="0" w:color="CCCCCC"/>
              <w:left w:val="single" w:sz="4" w:space="0" w:color="CCCCCC"/>
              <w:bottom w:val="single" w:sz="12"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check(S ou 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tb_profissionais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24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os dados dos funcionarios registrados no sistema</w:t>
            </w:r>
          </w:p>
        </w:tc>
      </w:tr>
      <w:tr w:rsidR="00262DC2" w:rsidRPr="00262DC2" w:rsidTr="00262DC2">
        <w:trPr>
          <w:trHeight w:val="263"/>
        </w:trPr>
        <w:tc>
          <w:tcPr>
            <w:tcW w:w="0" w:type="auto"/>
            <w:gridSpan w:val="7"/>
            <w:tcBorders>
              <w:top w:val="single" w:sz="4" w:space="0" w:color="CCCCCC"/>
              <w:left w:val="single" w:sz="4" w:space="0" w:color="000000"/>
              <w:bottom w:val="single" w:sz="4" w:space="0" w:color="000000"/>
              <w:right w:val="single" w:sz="4"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codprof</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Código de identificação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 do funcionario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100</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email</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email do funcionario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100</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senha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senha do funcionario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32</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telefone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telefone do funcionario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11</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ativo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se o funcionario cadastrado esta ativo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check(S ou 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ck_cadastro</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checa se e um funcionario ou ADM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VARCHAR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1</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check(A ou F)</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CCCCCC"/>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c>
          <w:tcPr>
            <w:tcW w:w="0" w:type="auto"/>
            <w:tcBorders>
              <w:top w:val="single" w:sz="4" w:space="0" w:color="CCCCCC"/>
              <w:left w:val="single" w:sz="4" w:space="0" w:color="CCCCCC"/>
              <w:bottom w:val="single" w:sz="4" w:space="0" w:color="000000"/>
              <w:right w:val="single" w:sz="4" w:space="0" w:color="CCCCCC"/>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left"/>
              <w:rPr>
                <w:rFonts w:eastAsia="Times New Roman"/>
                <w:sz w:val="20"/>
                <w:szCs w:val="20"/>
              </w:rPr>
            </w:pP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tabela</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00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tb_horarios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000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armazena os horarios dos funcionarios</w:t>
            </w:r>
          </w:p>
        </w:tc>
      </w:tr>
      <w:tr w:rsidR="00262DC2" w:rsidRPr="00262DC2" w:rsidTr="00262DC2">
        <w:trPr>
          <w:trHeight w:val="263"/>
        </w:trPr>
        <w:tc>
          <w:tcPr>
            <w:tcW w:w="0" w:type="auto"/>
            <w:gridSpan w:val="7"/>
            <w:tcBorders>
              <w:top w:val="single" w:sz="4" w:space="0" w:color="CCCCCC"/>
              <w:left w:val="single" w:sz="4" w:space="0" w:color="000000"/>
              <w:bottom w:val="single" w:sz="4" w:space="0" w:color="000000"/>
              <w:right w:val="single" w:sz="4" w:space="0" w:color="000000"/>
            </w:tcBorders>
            <w:shd w:val="clear" w:color="auto" w:fill="008080"/>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campos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nome</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descrição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tipo de dado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tamanho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restrições de dominio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obrigatorio</w:t>
            </w:r>
          </w:p>
        </w:tc>
        <w:tc>
          <w:tcPr>
            <w:tcW w:w="0" w:type="auto"/>
            <w:tcBorders>
              <w:top w:val="single" w:sz="4" w:space="0" w:color="CCCCCC"/>
              <w:left w:val="single" w:sz="4" w:space="0" w:color="CCCCCC"/>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default</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codhorario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Código de identificação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PK/AT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entradam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horario de entrada do funcionario na manhã</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saidam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horario de saida do funcionario na manhã</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entradat</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horario de entrada do funcionario na tarde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DATE</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3</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NN</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n</w:t>
            </w:r>
          </w:p>
        </w:tc>
      </w:tr>
      <w:tr w:rsidR="00262DC2" w:rsidRPr="00262DC2" w:rsidTr="00262DC2">
        <w:trPr>
          <w:trHeight w:val="263"/>
        </w:trPr>
        <w:tc>
          <w:tcPr>
            <w:tcW w:w="0" w:type="auto"/>
            <w:tcBorders>
              <w:top w:val="single" w:sz="4" w:space="0" w:color="CCCCCC"/>
              <w:left w:val="single" w:sz="4" w:space="0" w:color="000000"/>
              <w:bottom w:val="single" w:sz="4" w:space="0" w:color="000000"/>
              <w:right w:val="single" w:sz="4" w:space="0" w:color="000000"/>
            </w:tcBorders>
            <w:shd w:val="clear" w:color="auto" w:fill="00CED1"/>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codprof_fk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chave estrangeira da tabela</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INTEGER</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Padrão</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FK</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eastAsia="Times New Roman"/>
                <w:sz w:val="20"/>
                <w:szCs w:val="20"/>
              </w:rPr>
            </w:pPr>
            <w:r w:rsidRPr="00262DC2">
              <w:rPr>
                <w:rFonts w:eastAsia="Times New Roman"/>
                <w:sz w:val="20"/>
                <w:szCs w:val="20"/>
              </w:rPr>
              <w:t>sim</w:t>
            </w:r>
          </w:p>
        </w:tc>
        <w:tc>
          <w:tcPr>
            <w:tcW w:w="0" w:type="auto"/>
            <w:tcBorders>
              <w:top w:val="single" w:sz="4" w:space="0" w:color="CCCCCC"/>
              <w:left w:val="single" w:sz="4" w:space="0" w:color="CCCCCC"/>
              <w:bottom w:val="single" w:sz="4" w:space="0" w:color="000000"/>
              <w:right w:val="single" w:sz="4" w:space="0" w:color="000000"/>
            </w:tcBorders>
            <w:tcMar>
              <w:top w:w="25" w:type="dxa"/>
              <w:left w:w="38" w:type="dxa"/>
              <w:bottom w:w="25" w:type="dxa"/>
              <w:right w:w="38" w:type="dxa"/>
            </w:tcMar>
            <w:vAlign w:val="bottom"/>
            <w:hideMark/>
          </w:tcPr>
          <w:p w:rsidR="00262DC2" w:rsidRPr="00262DC2" w:rsidRDefault="00262DC2" w:rsidP="00262DC2">
            <w:pPr>
              <w:widowControl/>
              <w:spacing w:line="240" w:lineRule="auto"/>
              <w:ind w:firstLine="0"/>
              <w:jc w:val="center"/>
              <w:rPr>
                <w:rFonts w:ascii="Calibri" w:eastAsia="Times New Roman" w:hAnsi="Calibri" w:cs="Calibri"/>
                <w:sz w:val="22"/>
                <w:szCs w:val="22"/>
              </w:rPr>
            </w:pPr>
            <w:r w:rsidRPr="00262DC2">
              <w:rPr>
                <w:rFonts w:ascii="Calibri" w:eastAsia="Times New Roman" w:hAnsi="Calibri" w:cs="Calibri"/>
                <w:sz w:val="22"/>
                <w:szCs w:val="22"/>
              </w:rPr>
              <w:t>s</w:t>
            </w:r>
          </w:p>
        </w:tc>
      </w:tr>
    </w:tbl>
    <w:p w:rsidR="0066138A" w:rsidRDefault="0066138A" w:rsidP="0066138A">
      <w:pPr>
        <w:tabs>
          <w:tab w:val="left" w:pos="0"/>
        </w:tabs>
        <w:spacing w:before="240" w:line="360" w:lineRule="auto"/>
        <w:ind w:firstLine="0"/>
      </w:pPr>
    </w:p>
    <w:p w:rsidR="0066138A" w:rsidRPr="00187E70" w:rsidRDefault="0066138A" w:rsidP="0066138A">
      <w:pPr>
        <w:ind w:firstLine="0"/>
        <w:rPr>
          <w:b/>
        </w:rPr>
      </w:pPr>
      <w:r w:rsidRPr="00187E70">
        <w:rPr>
          <w:b/>
        </w:rPr>
        <w:t>Fonte: Mafra, 2023</w:t>
      </w:r>
    </w:p>
    <w:p w:rsidR="00C325B1" w:rsidRDefault="00EE13D2" w:rsidP="0066138A">
      <w:pPr>
        <w:spacing w:line="360" w:lineRule="auto"/>
      </w:pPr>
      <w:r>
        <w:t>Diagrama de Caso de Uso</w:t>
      </w:r>
      <w:bookmarkEnd w:id="27"/>
      <w:bookmarkEnd w:id="28"/>
    </w:p>
    <w:p w:rsidR="00D141A3" w:rsidRPr="003F0FC9" w:rsidRDefault="00725B55" w:rsidP="003F0FC9">
      <w:pPr>
        <w:spacing w:line="360" w:lineRule="auto"/>
      </w:pPr>
      <w:bookmarkStart w:id="29" w:name="_heading=h.44sinio" w:colFirst="0" w:colLast="0"/>
      <w:bookmarkEnd w:id="29"/>
      <w:r w:rsidRPr="003F0FC9">
        <w:t>De acordo com  TRJ. . Diagrama de Caso de Uso. 2023. U</w:t>
      </w:r>
      <w:r w:rsidR="00D141A3" w:rsidRPr="003F0FC9">
        <w:t xml:space="preserve">m diagrama de caso de uso é usado para descrever graficamente um subconjunto do modelo para </w:t>
      </w:r>
      <w:r w:rsidR="00D141A3" w:rsidRPr="003F0FC9">
        <w:lastRenderedPageBreak/>
        <w:t>simplificar a comunicação. Normalmente existirão vários diagramas de caso de uso associados a um determinado modelo, cada um mostrando um subconjunto de elementos de modelo relevantes para um determinado fim.</w:t>
      </w:r>
    </w:p>
    <w:p w:rsidR="003F0FC9" w:rsidRDefault="003F0FC9" w:rsidP="00725B55">
      <w:pPr>
        <w:spacing w:line="240" w:lineRule="auto"/>
        <w:ind w:firstLine="360"/>
      </w:pPr>
    </w:p>
    <w:p w:rsidR="003F0FC9" w:rsidRDefault="003F0FC9" w:rsidP="00725B55">
      <w:pPr>
        <w:spacing w:line="240" w:lineRule="auto"/>
        <w:ind w:firstLine="360"/>
      </w:pPr>
    </w:p>
    <w:p w:rsidR="003F0FC9" w:rsidRDefault="003F0FC9" w:rsidP="00725B55">
      <w:pPr>
        <w:spacing w:line="240" w:lineRule="auto"/>
        <w:ind w:firstLine="360"/>
      </w:pPr>
    </w:p>
    <w:p w:rsidR="003F0FC9" w:rsidRPr="00725B55" w:rsidRDefault="003F0FC9" w:rsidP="00725B55">
      <w:pPr>
        <w:spacing w:line="240" w:lineRule="auto"/>
        <w:ind w:firstLine="360"/>
        <w:rPr>
          <w:rFonts w:ascii="Helvetica" w:hAnsi="Helvetica" w:cs="Helvetica"/>
          <w:color w:val="222222"/>
          <w:shd w:val="clear" w:color="auto" w:fill="FFFFFF"/>
        </w:rPr>
      </w:pPr>
    </w:p>
    <w:p w:rsidR="00D141A3" w:rsidRPr="00D141A3" w:rsidRDefault="00D141A3" w:rsidP="00AA1E6B">
      <w:pPr>
        <w:pStyle w:val="PargrafodaLista"/>
        <w:numPr>
          <w:ilvl w:val="0"/>
          <w:numId w:val="3"/>
        </w:numPr>
        <w:tabs>
          <w:tab w:val="left" w:pos="-5"/>
        </w:tabs>
        <w:jc w:val="center"/>
        <w:rPr>
          <w:b/>
          <w:sz w:val="20"/>
          <w:szCs w:val="20"/>
        </w:rPr>
      </w:pPr>
      <w:r>
        <w:rPr>
          <w:noProof/>
        </w:rPr>
        <w:drawing>
          <wp:inline distT="0" distB="0" distL="0" distR="0">
            <wp:extent cx="4067743" cy="420111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o e caso.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67743" cy="4201111"/>
                    </a:xfrm>
                    <a:prstGeom prst="rect">
                      <a:avLst/>
                    </a:prstGeom>
                  </pic:spPr>
                </pic:pic>
              </a:graphicData>
            </a:graphic>
          </wp:inline>
        </w:drawing>
      </w:r>
    </w:p>
    <w:p w:rsidR="00D141A3" w:rsidRPr="00D141A3" w:rsidRDefault="00D141A3" w:rsidP="00AA1E6B">
      <w:pPr>
        <w:pStyle w:val="PargrafodaLista"/>
        <w:tabs>
          <w:tab w:val="left" w:pos="-5"/>
        </w:tabs>
        <w:ind w:left="360" w:firstLine="0"/>
        <w:rPr>
          <w:b/>
          <w:sz w:val="20"/>
          <w:szCs w:val="20"/>
        </w:rPr>
      </w:pPr>
      <w:r w:rsidRPr="00D141A3">
        <w:rPr>
          <w:b/>
          <w:sz w:val="20"/>
          <w:szCs w:val="20"/>
        </w:rPr>
        <w:t>Fonte: MAFRA, 2023</w:t>
      </w:r>
    </w:p>
    <w:p w:rsidR="00C325B1" w:rsidRDefault="00C325B1">
      <w:pPr>
        <w:tabs>
          <w:tab w:val="left" w:pos="-5"/>
        </w:tabs>
        <w:ind w:left="720" w:hanging="861"/>
        <w:rPr>
          <w:b/>
          <w:sz w:val="20"/>
          <w:szCs w:val="20"/>
        </w:rPr>
      </w:pPr>
    </w:p>
    <w:p w:rsidR="00C325B1" w:rsidRDefault="00C325B1">
      <w:pPr>
        <w:tabs>
          <w:tab w:val="left" w:pos="-5"/>
        </w:tabs>
        <w:ind w:left="720" w:hanging="861"/>
        <w:rPr>
          <w:b/>
          <w:sz w:val="20"/>
          <w:szCs w:val="20"/>
        </w:rPr>
      </w:pPr>
    </w:p>
    <w:p w:rsidR="00C325B1" w:rsidRDefault="00C325B1">
      <w:pPr>
        <w:tabs>
          <w:tab w:val="left" w:pos="-5"/>
        </w:tabs>
        <w:ind w:left="720" w:hanging="861"/>
        <w:rPr>
          <w:b/>
          <w:sz w:val="20"/>
          <w:szCs w:val="20"/>
        </w:rPr>
      </w:pPr>
    </w:p>
    <w:p w:rsidR="00AA1E6B" w:rsidRDefault="00AA1E6B">
      <w:pPr>
        <w:tabs>
          <w:tab w:val="left" w:pos="-5"/>
        </w:tabs>
        <w:ind w:left="720" w:hanging="861"/>
        <w:rPr>
          <w:b/>
          <w:sz w:val="20"/>
          <w:szCs w:val="20"/>
        </w:rPr>
      </w:pPr>
    </w:p>
    <w:p w:rsidR="00AA1E6B" w:rsidRDefault="00AA1E6B">
      <w:pPr>
        <w:tabs>
          <w:tab w:val="left" w:pos="-5"/>
        </w:tabs>
        <w:ind w:left="720" w:hanging="861"/>
        <w:rPr>
          <w:b/>
          <w:sz w:val="20"/>
          <w:szCs w:val="20"/>
        </w:rPr>
      </w:pPr>
    </w:p>
    <w:p w:rsidR="00D141A3" w:rsidRPr="003B3EB8" w:rsidRDefault="00D141A3" w:rsidP="00BF476C">
      <w:pPr>
        <w:tabs>
          <w:tab w:val="left" w:pos="-5"/>
        </w:tabs>
        <w:ind w:left="720" w:hanging="720"/>
        <w:rPr>
          <w:u w:val="single"/>
        </w:rPr>
      </w:pPr>
      <w:r>
        <w:t xml:space="preserve">DIAGRAMA </w:t>
      </w:r>
      <w:r w:rsidR="00AA1E6B">
        <w:t>Cenários</w:t>
      </w:r>
    </w:p>
    <w:p w:rsidR="00D141A3" w:rsidRDefault="00D141A3" w:rsidP="00D141A3">
      <w:pPr>
        <w:tabs>
          <w:tab w:val="left" w:pos="709"/>
        </w:tabs>
        <w:ind w:firstLine="0"/>
      </w:pPr>
    </w:p>
    <w:p w:rsidR="003F0FC9" w:rsidRDefault="00D141A3" w:rsidP="003F0FC9">
      <w:pPr>
        <w:tabs>
          <w:tab w:val="left" w:pos="709"/>
        </w:tabs>
        <w:spacing w:line="360" w:lineRule="auto"/>
        <w:ind w:firstLine="0"/>
      </w:pPr>
      <w:r>
        <w:lastRenderedPageBreak/>
        <w:t xml:space="preserve">1: </w:t>
      </w:r>
      <w:r w:rsidR="003F0FC9">
        <w:t>Usuário</w:t>
      </w:r>
      <w:r>
        <w:t xml:space="preserve"> abre a </w:t>
      </w:r>
      <w:r w:rsidR="003F0FC9">
        <w:t>pág.</w:t>
      </w:r>
      <w:r>
        <w:t xml:space="preserve"> web do sistema</w:t>
      </w:r>
      <w:r w:rsidR="003F0FC9">
        <w:t>.</w:t>
      </w:r>
    </w:p>
    <w:p w:rsidR="00D141A3" w:rsidRDefault="00D141A3" w:rsidP="003F0FC9">
      <w:pPr>
        <w:tabs>
          <w:tab w:val="left" w:pos="709"/>
        </w:tabs>
        <w:spacing w:line="360" w:lineRule="auto"/>
        <w:ind w:firstLine="0"/>
      </w:pPr>
      <w:r>
        <w:t xml:space="preserve">2: </w:t>
      </w:r>
      <w:r w:rsidR="003F0FC9">
        <w:t>Usuário</w:t>
      </w:r>
      <w:r>
        <w:t xml:space="preserve"> tenta fazer </w:t>
      </w:r>
      <w:r w:rsidR="003F0FC9">
        <w:t>agendamento</w:t>
      </w:r>
      <w:r>
        <w:t xml:space="preserve"> sem cadastro ou login efetuado. </w:t>
      </w:r>
    </w:p>
    <w:p w:rsidR="00D141A3" w:rsidRDefault="00D141A3" w:rsidP="003F0FC9">
      <w:pPr>
        <w:tabs>
          <w:tab w:val="left" w:pos="709"/>
        </w:tabs>
        <w:spacing w:line="360" w:lineRule="auto"/>
        <w:ind w:firstLine="0"/>
      </w:pPr>
      <w:r>
        <w:t xml:space="preserve">3: </w:t>
      </w:r>
      <w:r w:rsidR="003F0FC9">
        <w:t>usuário</w:t>
      </w:r>
      <w:r>
        <w:t xml:space="preserve"> e redirecionado para </w:t>
      </w:r>
      <w:r w:rsidR="003F0FC9">
        <w:t>pág.</w:t>
      </w:r>
      <w:r>
        <w:t xml:space="preserve"> de login ou cadastro.</w:t>
      </w:r>
    </w:p>
    <w:p w:rsidR="00D141A3" w:rsidRDefault="00D141A3" w:rsidP="003F0FC9">
      <w:pPr>
        <w:tabs>
          <w:tab w:val="left" w:pos="709"/>
        </w:tabs>
        <w:spacing w:line="360" w:lineRule="auto"/>
        <w:ind w:firstLine="0"/>
      </w:pPr>
      <w:r>
        <w:t xml:space="preserve">4: </w:t>
      </w:r>
      <w:r w:rsidR="003F0FC9">
        <w:t>Usuário</w:t>
      </w:r>
      <w:r>
        <w:t xml:space="preserve"> efetua login ou cadastro e ao clicar em continue </w:t>
      </w:r>
      <w:r w:rsidR="003F0FC9">
        <w:t xml:space="preserve">será </w:t>
      </w:r>
      <w:r>
        <w:t>redirecio</w:t>
      </w:r>
      <w:r w:rsidR="003F0FC9">
        <w:t>n</w:t>
      </w:r>
      <w:r>
        <w:t xml:space="preserve">ado para a </w:t>
      </w:r>
      <w:r w:rsidR="003F0FC9">
        <w:t>pág.</w:t>
      </w:r>
      <w:r>
        <w:t xml:space="preserve"> inicial.</w:t>
      </w:r>
    </w:p>
    <w:p w:rsidR="00D141A3" w:rsidRDefault="00D141A3" w:rsidP="003F0FC9">
      <w:pPr>
        <w:tabs>
          <w:tab w:val="left" w:pos="709"/>
        </w:tabs>
        <w:spacing w:line="360" w:lineRule="auto"/>
        <w:ind w:firstLine="0"/>
      </w:pPr>
      <w:r>
        <w:t xml:space="preserve">5: </w:t>
      </w:r>
      <w:r w:rsidR="003F0FC9">
        <w:t>usuário</w:t>
      </w:r>
      <w:r>
        <w:t xml:space="preserve"> clica em agendamentos.</w:t>
      </w:r>
    </w:p>
    <w:p w:rsidR="00D141A3" w:rsidRDefault="00D141A3" w:rsidP="003F0FC9">
      <w:pPr>
        <w:tabs>
          <w:tab w:val="left" w:pos="709"/>
        </w:tabs>
        <w:spacing w:line="360" w:lineRule="auto"/>
        <w:ind w:firstLine="0"/>
      </w:pPr>
      <w:r>
        <w:t xml:space="preserve">6: </w:t>
      </w:r>
      <w:r w:rsidR="003F0FC9">
        <w:t>usuário</w:t>
      </w:r>
      <w:r>
        <w:t xml:space="preserve"> e redirecionado para </w:t>
      </w:r>
      <w:r w:rsidR="003F0FC9">
        <w:t>pág.</w:t>
      </w:r>
      <w:r>
        <w:t xml:space="preserve"> de </w:t>
      </w:r>
      <w:r w:rsidR="003F0FC9">
        <w:t>agendamento.</w:t>
      </w:r>
    </w:p>
    <w:p w:rsidR="00D141A3" w:rsidRDefault="00D141A3" w:rsidP="003F0FC9">
      <w:pPr>
        <w:tabs>
          <w:tab w:val="left" w:pos="709"/>
        </w:tabs>
        <w:spacing w:line="360" w:lineRule="auto"/>
        <w:ind w:firstLine="0"/>
      </w:pPr>
      <w:r>
        <w:t xml:space="preserve">7: </w:t>
      </w:r>
      <w:r w:rsidR="003F0FC9">
        <w:t>usuário</w:t>
      </w:r>
      <w:r>
        <w:t xml:space="preserve"> efetua o agendamento </w:t>
      </w:r>
      <w:r w:rsidR="003F0FC9">
        <w:t>escolhendo</w:t>
      </w:r>
      <w:r>
        <w:t xml:space="preserve"> a data, hora, serviço e </w:t>
      </w:r>
      <w:r w:rsidR="003F0FC9">
        <w:t>funcionário</w:t>
      </w:r>
      <w:r>
        <w:t>.</w:t>
      </w:r>
    </w:p>
    <w:p w:rsidR="00D141A3" w:rsidRDefault="00D141A3" w:rsidP="003F0FC9">
      <w:pPr>
        <w:tabs>
          <w:tab w:val="left" w:pos="709"/>
        </w:tabs>
        <w:spacing w:line="360" w:lineRule="auto"/>
        <w:ind w:firstLine="0"/>
      </w:pPr>
      <w:r>
        <w:t xml:space="preserve">8: caso </w:t>
      </w:r>
      <w:r w:rsidR="003F0FC9">
        <w:t>usuário</w:t>
      </w:r>
      <w:r>
        <w:t xml:space="preserve"> selecione um </w:t>
      </w:r>
      <w:r w:rsidR="003F0FC9">
        <w:t>horário</w:t>
      </w:r>
      <w:r>
        <w:t xml:space="preserve"> ou </w:t>
      </w:r>
      <w:r w:rsidR="003F0FC9">
        <w:t>funcionário</w:t>
      </w:r>
      <w:r>
        <w:t xml:space="preserve"> ocupado o sistema falara que um ou outro </w:t>
      </w:r>
      <w:r w:rsidR="003F0FC9">
        <w:t>está</w:t>
      </w:r>
      <w:r>
        <w:t xml:space="preserve"> ocupado.</w:t>
      </w:r>
    </w:p>
    <w:p w:rsidR="00D141A3" w:rsidRDefault="00BF476C" w:rsidP="00BF476C">
      <w:pPr>
        <w:tabs>
          <w:tab w:val="left" w:pos="-5"/>
        </w:tabs>
        <w:ind w:left="720" w:hanging="720"/>
        <w:rPr>
          <w:b/>
          <w:sz w:val="20"/>
          <w:szCs w:val="20"/>
        </w:rPr>
      </w:pPr>
      <w:bookmarkStart w:id="30" w:name="_heading=h.vsohz8hitavy" w:colFirst="0" w:colLast="0"/>
      <w:bookmarkStart w:id="31" w:name="_heading=h.w4pjqu5od5l" w:colFirst="0" w:colLast="0"/>
      <w:bookmarkStart w:id="32" w:name="_heading=h.iimt9dgudcin" w:colFirst="0" w:colLast="0"/>
      <w:bookmarkStart w:id="33" w:name="_heading=h.hyvwenoixavx" w:colFirst="0" w:colLast="0"/>
      <w:bookmarkEnd w:id="30"/>
      <w:bookmarkEnd w:id="31"/>
      <w:bookmarkEnd w:id="32"/>
      <w:bookmarkEnd w:id="33"/>
      <w:r>
        <w:rPr>
          <w:b/>
          <w:sz w:val="20"/>
          <w:szCs w:val="20"/>
        </w:rPr>
        <w:t>Fonte: Thiago</w:t>
      </w:r>
      <w:r w:rsidR="00D141A3">
        <w:rPr>
          <w:b/>
          <w:sz w:val="20"/>
          <w:szCs w:val="20"/>
        </w:rPr>
        <w:t>, 2023</w:t>
      </w: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C325B1" w:rsidRDefault="00EE13D2" w:rsidP="00AA1E6B">
      <w:pPr>
        <w:pStyle w:val="Ttulo2"/>
        <w:numPr>
          <w:ilvl w:val="1"/>
          <w:numId w:val="5"/>
        </w:numPr>
      </w:pPr>
      <w:bookmarkStart w:id="34" w:name="_Toc119164381"/>
      <w:bookmarkStart w:id="35" w:name="_Toc148250628"/>
      <w:r>
        <w:t>Diagrama de Classe</w:t>
      </w:r>
      <w:bookmarkEnd w:id="34"/>
      <w:bookmarkEnd w:id="35"/>
    </w:p>
    <w:p w:rsidR="004C6C84" w:rsidRPr="00AA1E6B" w:rsidRDefault="004C6C84" w:rsidP="00AA1E6B">
      <w:pPr>
        <w:spacing w:line="360" w:lineRule="auto"/>
        <w:rPr>
          <w:shd w:val="clear" w:color="auto" w:fill="FFFFFF"/>
        </w:rPr>
      </w:pPr>
      <w:r w:rsidRPr="00AA1E6B">
        <w:rPr>
          <w:shd w:val="clear" w:color="auto" w:fill="FFFFFF"/>
        </w:rPr>
        <w:t>O diagrama de classes </w:t>
      </w:r>
      <w:r w:rsidRPr="00AA1E6B">
        <w:t xml:space="preserve">é um tipo de diagrama de estrutura que serve para </w:t>
      </w:r>
      <w:r w:rsidRPr="00AA1E6B">
        <w:lastRenderedPageBreak/>
        <w:t>representar, visualmente, as classes (e suas relações) de um sistema</w:t>
      </w:r>
      <w:r w:rsidRPr="00AA1E6B">
        <w:rPr>
          <w:shd w:val="clear" w:color="auto" w:fill="FFFFFF"/>
        </w:rPr>
        <w:t>. Esse diagrama é um dos mais utilizados (se não for o mais utilizado) diagramas da UML. Ele auxilia tanto a construção da aplicação como a construção do banco de dados.</w:t>
      </w:r>
    </w:p>
    <w:p w:rsidR="004C6C84" w:rsidRPr="004C6C84" w:rsidRDefault="004D39C1" w:rsidP="00AA1E6B">
      <w:pPr>
        <w:ind w:firstLine="0"/>
      </w:pPr>
      <w:r>
        <w:rPr>
          <w:noProof/>
        </w:rPr>
        <w:drawing>
          <wp:inline distT="0" distB="0" distL="0" distR="0">
            <wp:extent cx="5760085" cy="4030345"/>
            <wp:effectExtent l="19050" t="0" r="0" b="0"/>
            <wp:docPr id="10" name="Imagem 9" descr="diagrama de clas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2.png"/>
                    <pic:cNvPicPr/>
                  </pic:nvPicPr>
                  <pic:blipFill>
                    <a:blip r:embed="rId19"/>
                    <a:stretch>
                      <a:fillRect/>
                    </a:stretch>
                  </pic:blipFill>
                  <pic:spPr>
                    <a:xfrm>
                      <a:off x="0" y="0"/>
                      <a:ext cx="5760085" cy="4030345"/>
                    </a:xfrm>
                    <a:prstGeom prst="rect">
                      <a:avLst/>
                    </a:prstGeom>
                  </pic:spPr>
                </pic:pic>
              </a:graphicData>
            </a:graphic>
          </wp:inline>
        </w:drawing>
      </w:r>
    </w:p>
    <w:p w:rsidR="00AA1E6B" w:rsidRDefault="00AA1E6B" w:rsidP="00AA1E6B">
      <w:pPr>
        <w:tabs>
          <w:tab w:val="left" w:pos="-5"/>
        </w:tabs>
        <w:ind w:left="720" w:hanging="720"/>
        <w:rPr>
          <w:b/>
          <w:sz w:val="20"/>
          <w:szCs w:val="20"/>
        </w:rPr>
      </w:pPr>
      <w:r>
        <w:rPr>
          <w:b/>
          <w:sz w:val="20"/>
          <w:szCs w:val="20"/>
        </w:rPr>
        <w:t>Fonte: Thiago, 2023</w:t>
      </w:r>
    </w:p>
    <w:p w:rsidR="004D39C1" w:rsidRDefault="004D39C1" w:rsidP="00AA1E6B">
      <w:pPr>
        <w:rPr>
          <w:b/>
          <w:sz w:val="20"/>
          <w:szCs w:val="20"/>
        </w:rPr>
      </w:pPr>
    </w:p>
    <w:p w:rsidR="004D39C1" w:rsidRDefault="004D39C1">
      <w:pPr>
        <w:ind w:firstLine="0"/>
      </w:pPr>
    </w:p>
    <w:p w:rsidR="00AA1E6B" w:rsidRDefault="00AA1E6B">
      <w:pPr>
        <w:ind w:firstLine="0"/>
      </w:pPr>
    </w:p>
    <w:p w:rsidR="00AA1E6B" w:rsidRDefault="00AA1E6B">
      <w:pPr>
        <w:ind w:firstLine="0"/>
      </w:pPr>
    </w:p>
    <w:p w:rsidR="00AA1E6B" w:rsidRDefault="00AA1E6B">
      <w:pPr>
        <w:ind w:firstLine="0"/>
      </w:pPr>
    </w:p>
    <w:p w:rsidR="00AA1E6B" w:rsidRDefault="00AA1E6B">
      <w:pPr>
        <w:ind w:firstLine="0"/>
      </w:pPr>
    </w:p>
    <w:p w:rsidR="00C325B1" w:rsidRDefault="00EE13D2" w:rsidP="00AA1E6B">
      <w:pPr>
        <w:pStyle w:val="Ttulo2"/>
        <w:numPr>
          <w:ilvl w:val="1"/>
          <w:numId w:val="5"/>
        </w:numPr>
        <w:ind w:left="578" w:hanging="578"/>
      </w:pPr>
      <w:bookmarkStart w:id="36" w:name="_Toc119164382"/>
      <w:bookmarkStart w:id="37" w:name="_Toc148250629"/>
      <w:r>
        <w:t>Diagrama de Sequência</w:t>
      </w:r>
      <w:bookmarkEnd w:id="36"/>
      <w:bookmarkEnd w:id="37"/>
    </w:p>
    <w:p w:rsidR="00C325B1" w:rsidRPr="00AA1E6B" w:rsidRDefault="004D39C1" w:rsidP="00AA1E6B">
      <w:pPr>
        <w:spacing w:line="360" w:lineRule="auto"/>
        <w:ind w:firstLine="578"/>
      </w:pPr>
      <w:r w:rsidRPr="00AA1E6B">
        <w:rPr>
          <w:shd w:val="clear" w:color="auto" w:fill="FFFFFF"/>
        </w:rPr>
        <w:t>Diagrama é uma representação gráfica usada para demonstrar um esquema simplificado ou um resumo sobre um assunto. </w:t>
      </w:r>
      <w:r w:rsidRPr="00AA1E6B">
        <w:t xml:space="preserve">Normalmente é formado por </w:t>
      </w:r>
      <w:r w:rsidRPr="00AA1E6B">
        <w:lastRenderedPageBreak/>
        <w:t>palavras-chave ou conceitos que são ligados por linhas e setas que definem o raciocínio a ser seguido para que seja possível entender o tema</w:t>
      </w:r>
      <w:r w:rsidRPr="00AA1E6B">
        <w:rPr>
          <w:shd w:val="clear" w:color="auto" w:fill="FFFFFF"/>
        </w:rPr>
        <w:t>.</w:t>
      </w:r>
    </w:p>
    <w:p w:rsidR="00C325B1" w:rsidRDefault="00AA1E6B">
      <w:pPr>
        <w:ind w:left="709" w:hanging="709"/>
      </w:pPr>
      <w:r>
        <w:rPr>
          <w:noProof/>
        </w:rPr>
        <w:drawing>
          <wp:inline distT="0" distB="0" distL="0" distR="0">
            <wp:extent cx="5945433" cy="4641011"/>
            <wp:effectExtent l="0" t="0" r="0" b="0"/>
            <wp:docPr id="18" name="Imagem 17" descr="diagrama de classe 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login2.png"/>
                    <pic:cNvPicPr/>
                  </pic:nvPicPr>
                  <pic:blipFill>
                    <a:blip r:embed="rId20"/>
                    <a:stretch>
                      <a:fillRect/>
                    </a:stretch>
                  </pic:blipFill>
                  <pic:spPr>
                    <a:xfrm>
                      <a:off x="0" y="0"/>
                      <a:ext cx="5943254" cy="4639310"/>
                    </a:xfrm>
                    <a:prstGeom prst="rect">
                      <a:avLst/>
                    </a:prstGeom>
                  </pic:spPr>
                </pic:pic>
              </a:graphicData>
            </a:graphic>
          </wp:inline>
        </w:drawing>
      </w:r>
    </w:p>
    <w:p w:rsidR="00C325B1" w:rsidRDefault="00AA1E6B" w:rsidP="00AA1E6B">
      <w:pPr>
        <w:ind w:firstLine="0"/>
        <w:rPr>
          <w:sz w:val="22"/>
          <w:szCs w:val="22"/>
        </w:rPr>
      </w:pPr>
      <w:r>
        <w:rPr>
          <w:noProof/>
          <w:sz w:val="22"/>
          <w:szCs w:val="22"/>
        </w:rPr>
        <w:drawing>
          <wp:inline distT="0" distB="0" distL="0" distR="0">
            <wp:extent cx="5602533" cy="2777706"/>
            <wp:effectExtent l="0" t="0" r="0" b="0"/>
            <wp:docPr id="19" name="Imagem 18" descr="diagrama de sequencia agendamen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quencia agendamento2.png"/>
                    <pic:cNvPicPr/>
                  </pic:nvPicPr>
                  <pic:blipFill>
                    <a:blip r:embed="rId21"/>
                    <a:stretch>
                      <a:fillRect/>
                    </a:stretch>
                  </pic:blipFill>
                  <pic:spPr>
                    <a:xfrm>
                      <a:off x="0" y="0"/>
                      <a:ext cx="5611063" cy="2781935"/>
                    </a:xfrm>
                    <a:prstGeom prst="rect">
                      <a:avLst/>
                    </a:prstGeom>
                  </pic:spPr>
                </pic:pic>
              </a:graphicData>
            </a:graphic>
          </wp:inline>
        </w:drawing>
      </w:r>
    </w:p>
    <w:p w:rsidR="004D39C1" w:rsidRDefault="004D39C1" w:rsidP="00AA1E6B">
      <w:pPr>
        <w:ind w:firstLine="0"/>
        <w:rPr>
          <w:sz w:val="22"/>
          <w:szCs w:val="22"/>
        </w:rPr>
      </w:pPr>
      <w:r>
        <w:rPr>
          <w:noProof/>
          <w:sz w:val="22"/>
          <w:szCs w:val="22"/>
        </w:rPr>
        <w:lastRenderedPageBreak/>
        <w:drawing>
          <wp:inline distT="0" distB="0" distL="0" distR="0">
            <wp:extent cx="5598543" cy="4440469"/>
            <wp:effectExtent l="0" t="0" r="2157" b="0"/>
            <wp:docPr id="20" name="Imagem 19" descr="diagrama de sequencia cadast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quencia cadastro2.png"/>
                    <pic:cNvPicPr/>
                  </pic:nvPicPr>
                  <pic:blipFill>
                    <a:blip r:embed="rId22"/>
                    <a:stretch>
                      <a:fillRect/>
                    </a:stretch>
                  </pic:blipFill>
                  <pic:spPr>
                    <a:xfrm>
                      <a:off x="0" y="0"/>
                      <a:ext cx="5596250" cy="4438650"/>
                    </a:xfrm>
                    <a:prstGeom prst="rect">
                      <a:avLst/>
                    </a:prstGeom>
                  </pic:spPr>
                </pic:pic>
              </a:graphicData>
            </a:graphic>
          </wp:inline>
        </w:drawing>
      </w:r>
    </w:p>
    <w:p w:rsidR="00AA1E6B" w:rsidRDefault="00AA1E6B" w:rsidP="00AA1E6B">
      <w:pPr>
        <w:tabs>
          <w:tab w:val="left" w:pos="-5"/>
        </w:tabs>
        <w:ind w:left="720" w:hanging="720"/>
        <w:rPr>
          <w:b/>
          <w:sz w:val="20"/>
          <w:szCs w:val="20"/>
        </w:rPr>
      </w:pPr>
      <w:r>
        <w:rPr>
          <w:b/>
          <w:sz w:val="20"/>
          <w:szCs w:val="20"/>
        </w:rPr>
        <w:t>Fonte: Thiago, 2023</w:t>
      </w:r>
    </w:p>
    <w:p w:rsidR="00C325B1" w:rsidRDefault="00C325B1">
      <w:pPr>
        <w:ind w:firstLine="0"/>
      </w:pPr>
    </w:p>
    <w:p w:rsidR="00C325B1" w:rsidRDefault="00C325B1">
      <w:pPr>
        <w:ind w:firstLine="0"/>
      </w:pPr>
    </w:p>
    <w:p w:rsidR="00C325B1" w:rsidRDefault="00EE13D2" w:rsidP="00AA1E6B">
      <w:pPr>
        <w:pStyle w:val="Ttulo2"/>
        <w:numPr>
          <w:ilvl w:val="1"/>
          <w:numId w:val="5"/>
        </w:numPr>
        <w:ind w:left="578" w:hanging="578"/>
      </w:pPr>
      <w:bookmarkStart w:id="38" w:name="_Toc119164383"/>
      <w:bookmarkStart w:id="39" w:name="_Toc148250630"/>
      <w:r>
        <w:t>Diagrama de Atividade</w:t>
      </w:r>
      <w:bookmarkEnd w:id="38"/>
      <w:bookmarkEnd w:id="39"/>
    </w:p>
    <w:p w:rsidR="004D39C1" w:rsidRPr="00AA1E6B" w:rsidRDefault="004D39C1" w:rsidP="00AA1E6B">
      <w:pPr>
        <w:spacing w:line="360" w:lineRule="auto"/>
      </w:pPr>
      <w:r w:rsidRPr="00AA1E6B">
        <w:rPr>
          <w:shd w:val="clear" w:color="auto" w:fill="FFFFFF"/>
        </w:rPr>
        <w:t>O diagrama de atividades, como citado, tem como objetivo principal </w:t>
      </w:r>
      <w:r w:rsidRPr="00AA1E6B">
        <w:t>a especificação do comportamento do software, do ponto de vista funcional, ou seja, das suas funcionalidades</w:t>
      </w:r>
      <w:r w:rsidRPr="00AA1E6B">
        <w:rPr>
          <w:shd w:val="clear" w:color="auto" w:fill="FFFFFF"/>
        </w:rPr>
        <w:t>. É muito semelhante a um fluxograma, uma ferramenta utilizada há muitas décadas, principalmente na administração</w:t>
      </w:r>
    </w:p>
    <w:p w:rsidR="00C325B1" w:rsidRDefault="004D39C1">
      <w:pPr>
        <w:spacing w:line="360" w:lineRule="auto"/>
        <w:ind w:left="709" w:hanging="709"/>
      </w:pPr>
      <w:r>
        <w:rPr>
          <w:noProof/>
        </w:rPr>
        <w:lastRenderedPageBreak/>
        <w:drawing>
          <wp:inline distT="0" distB="0" distL="0" distR="0">
            <wp:extent cx="5602533" cy="3276185"/>
            <wp:effectExtent l="19050" t="0" r="0" b="0"/>
            <wp:docPr id="21" name="Imagem 20" descr="diagrama de ativ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tividade.png"/>
                    <pic:cNvPicPr/>
                  </pic:nvPicPr>
                  <pic:blipFill>
                    <a:blip r:embed="rId23"/>
                    <a:stretch>
                      <a:fillRect/>
                    </a:stretch>
                  </pic:blipFill>
                  <pic:spPr>
                    <a:xfrm>
                      <a:off x="0" y="0"/>
                      <a:ext cx="5603243" cy="3276600"/>
                    </a:xfrm>
                    <a:prstGeom prst="rect">
                      <a:avLst/>
                    </a:prstGeom>
                  </pic:spPr>
                </pic:pic>
              </a:graphicData>
            </a:graphic>
          </wp:inline>
        </w:drawing>
      </w:r>
    </w:p>
    <w:p w:rsidR="00AA1E6B" w:rsidRPr="00AA1E6B" w:rsidRDefault="00AA1E6B" w:rsidP="00AA1E6B">
      <w:pPr>
        <w:tabs>
          <w:tab w:val="left" w:pos="-5"/>
        </w:tabs>
        <w:ind w:firstLine="0"/>
        <w:rPr>
          <w:b/>
          <w:sz w:val="20"/>
          <w:szCs w:val="20"/>
        </w:rPr>
      </w:pPr>
      <w:bookmarkStart w:id="40" w:name="_Toc119164384"/>
      <w:r w:rsidRPr="00AA1E6B">
        <w:rPr>
          <w:b/>
          <w:sz w:val="20"/>
          <w:szCs w:val="20"/>
        </w:rPr>
        <w:t>Fonte: Thiago, 2023</w:t>
      </w:r>
    </w:p>
    <w:p w:rsidR="00C325B1" w:rsidRDefault="00EE13D2" w:rsidP="00AA1E6B">
      <w:pPr>
        <w:pStyle w:val="Ttulo1"/>
        <w:numPr>
          <w:ilvl w:val="0"/>
          <w:numId w:val="5"/>
        </w:numPr>
        <w:ind w:left="0" w:firstLine="0"/>
      </w:pPr>
      <w:bookmarkStart w:id="41" w:name="_Toc148250631"/>
      <w:r>
        <w:lastRenderedPageBreak/>
        <w:t>Telas</w:t>
      </w:r>
      <w:bookmarkEnd w:id="40"/>
      <w:bookmarkEnd w:id="41"/>
    </w:p>
    <w:p w:rsidR="00C325B1" w:rsidRDefault="00C325B1">
      <w:pPr>
        <w:tabs>
          <w:tab w:val="left" w:pos="709"/>
        </w:tabs>
        <w:ind w:firstLine="0"/>
      </w:pPr>
    </w:p>
    <w:p w:rsidR="0097770E" w:rsidRDefault="0097770E">
      <w:pPr>
        <w:tabs>
          <w:tab w:val="left" w:pos="709"/>
        </w:tabs>
        <w:ind w:firstLine="0"/>
      </w:pPr>
    </w:p>
    <w:p w:rsidR="0097770E" w:rsidRDefault="0097770E">
      <w:pPr>
        <w:tabs>
          <w:tab w:val="left" w:pos="709"/>
        </w:tabs>
        <w:ind w:firstLine="0"/>
      </w:pPr>
      <w:r>
        <w:tab/>
      </w:r>
      <w:r w:rsidR="00565161">
        <w:rPr>
          <w:noProof/>
        </w:rPr>
        <w:drawing>
          <wp:inline distT="0" distB="0" distL="0" distR="0">
            <wp:extent cx="5663565" cy="2734945"/>
            <wp:effectExtent l="19050" t="0" r="0" b="0"/>
            <wp:docPr id="9" name="Imagem 8" descr="p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1.PNG"/>
                    <pic:cNvPicPr/>
                  </pic:nvPicPr>
                  <pic:blipFill>
                    <a:blip r:embed="rId24"/>
                    <a:stretch>
                      <a:fillRect/>
                    </a:stretch>
                  </pic:blipFill>
                  <pic:spPr>
                    <a:xfrm>
                      <a:off x="0" y="0"/>
                      <a:ext cx="5663565" cy="2734945"/>
                    </a:xfrm>
                    <a:prstGeom prst="rect">
                      <a:avLst/>
                    </a:prstGeom>
                  </pic:spPr>
                </pic:pic>
              </a:graphicData>
            </a:graphic>
          </wp:inline>
        </w:drawing>
      </w:r>
      <w:r w:rsidR="00565161">
        <w:rPr>
          <w:noProof/>
        </w:rPr>
        <w:drawing>
          <wp:inline distT="0" distB="0" distL="0" distR="0">
            <wp:extent cx="5663565" cy="2713990"/>
            <wp:effectExtent l="19050" t="0" r="0" b="0"/>
            <wp:docPr id="14" name="Imagem 13" descr="pg1_par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g1_parte2.PNG"/>
                    <pic:cNvPicPr/>
                  </pic:nvPicPr>
                  <pic:blipFill>
                    <a:blip r:embed="rId25"/>
                    <a:stretch>
                      <a:fillRect/>
                    </a:stretch>
                  </pic:blipFill>
                  <pic:spPr>
                    <a:xfrm>
                      <a:off x="0" y="0"/>
                      <a:ext cx="5663565" cy="2713990"/>
                    </a:xfrm>
                    <a:prstGeom prst="rect">
                      <a:avLst/>
                    </a:prstGeom>
                  </pic:spPr>
                </pic:pic>
              </a:graphicData>
            </a:graphic>
          </wp:inline>
        </w:drawing>
      </w:r>
    </w:p>
    <w:p w:rsidR="00D141A3" w:rsidRPr="001B2EC9" w:rsidRDefault="00D141A3" w:rsidP="00D141A3">
      <w:pPr>
        <w:tabs>
          <w:tab w:val="left" w:pos="709"/>
        </w:tabs>
        <w:ind w:firstLine="0"/>
        <w:rPr>
          <w:u w:val="single"/>
        </w:rPr>
      </w:pPr>
    </w:p>
    <w:p w:rsidR="00D141A3" w:rsidRDefault="00EA50CD" w:rsidP="00D141A3">
      <w:pPr>
        <w:tabs>
          <w:tab w:val="left" w:pos="709"/>
        </w:tabs>
        <w:ind w:firstLine="0"/>
      </w:pPr>
      <w:r>
        <w:rPr>
          <w:noProof/>
        </w:rPr>
        <w:lastRenderedPageBreak/>
        <w:drawing>
          <wp:inline distT="0" distB="0" distL="0" distR="0">
            <wp:extent cx="5663565" cy="2686685"/>
            <wp:effectExtent l="19050" t="0" r="0" b="0"/>
            <wp:docPr id="17" name="Imagem 16" descr="tela de 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de cadastro.PNG"/>
                    <pic:cNvPicPr/>
                  </pic:nvPicPr>
                  <pic:blipFill>
                    <a:blip r:embed="rId26"/>
                    <a:stretch>
                      <a:fillRect/>
                    </a:stretch>
                  </pic:blipFill>
                  <pic:spPr>
                    <a:xfrm>
                      <a:off x="0" y="0"/>
                      <a:ext cx="5663565" cy="2686685"/>
                    </a:xfrm>
                    <a:prstGeom prst="rect">
                      <a:avLst/>
                    </a:prstGeom>
                  </pic:spPr>
                </pic:pic>
              </a:graphicData>
            </a:graphic>
          </wp:inline>
        </w:drawing>
      </w:r>
    </w:p>
    <w:p w:rsidR="00C325B1" w:rsidRDefault="00C325B1">
      <w:pPr>
        <w:tabs>
          <w:tab w:val="left" w:pos="709"/>
        </w:tabs>
        <w:ind w:firstLine="0"/>
      </w:pPr>
    </w:p>
    <w:p w:rsidR="00C325B1" w:rsidRDefault="00EA50CD">
      <w:pPr>
        <w:tabs>
          <w:tab w:val="left" w:pos="709"/>
        </w:tabs>
        <w:ind w:firstLine="0"/>
      </w:pPr>
      <w:r>
        <w:rPr>
          <w:noProof/>
        </w:rPr>
        <w:drawing>
          <wp:inline distT="0" distB="0" distL="0" distR="0">
            <wp:extent cx="5663565" cy="2686685"/>
            <wp:effectExtent l="19050" t="0" r="0" b="0"/>
            <wp:docPr id="22" name="Imagem 21" descr="login ADM ou 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 ou Funcionario.PNG"/>
                    <pic:cNvPicPr/>
                  </pic:nvPicPr>
                  <pic:blipFill>
                    <a:blip r:embed="rId27"/>
                    <a:stretch>
                      <a:fillRect/>
                    </a:stretch>
                  </pic:blipFill>
                  <pic:spPr>
                    <a:xfrm>
                      <a:off x="0" y="0"/>
                      <a:ext cx="5663565" cy="2686685"/>
                    </a:xfrm>
                    <a:prstGeom prst="rect">
                      <a:avLst/>
                    </a:prstGeom>
                  </pic:spPr>
                </pic:pic>
              </a:graphicData>
            </a:graphic>
          </wp:inline>
        </w:drawing>
      </w:r>
      <w:r>
        <w:rPr>
          <w:noProof/>
        </w:rPr>
        <w:lastRenderedPageBreak/>
        <w:drawing>
          <wp:inline distT="0" distB="0" distL="0" distR="0">
            <wp:extent cx="5663565" cy="2690495"/>
            <wp:effectExtent l="19050" t="0" r="0" b="0"/>
            <wp:docPr id="23" name="Imagem 22" descr="login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liente.PNG"/>
                    <pic:cNvPicPr/>
                  </pic:nvPicPr>
                  <pic:blipFill>
                    <a:blip r:embed="rId28"/>
                    <a:stretch>
                      <a:fillRect/>
                    </a:stretch>
                  </pic:blipFill>
                  <pic:spPr>
                    <a:xfrm>
                      <a:off x="0" y="0"/>
                      <a:ext cx="5663565" cy="2690495"/>
                    </a:xfrm>
                    <a:prstGeom prst="rect">
                      <a:avLst/>
                    </a:prstGeom>
                  </pic:spPr>
                </pic:pic>
              </a:graphicData>
            </a:graphic>
          </wp:inline>
        </w:drawing>
      </w:r>
    </w:p>
    <w:p w:rsidR="00C325B1" w:rsidRDefault="00C325B1">
      <w:pPr>
        <w:tabs>
          <w:tab w:val="left" w:pos="709"/>
        </w:tabs>
        <w:ind w:firstLine="0"/>
      </w:pPr>
    </w:p>
    <w:p w:rsidR="00C325B1" w:rsidRDefault="00EA50CD">
      <w:pPr>
        <w:tabs>
          <w:tab w:val="left" w:pos="709"/>
        </w:tabs>
        <w:ind w:firstLine="0"/>
      </w:pPr>
      <w:r>
        <w:rPr>
          <w:noProof/>
        </w:rPr>
        <w:drawing>
          <wp:inline distT="0" distB="0" distL="0" distR="0">
            <wp:extent cx="5663565" cy="2693035"/>
            <wp:effectExtent l="19050" t="0" r="0" b="0"/>
            <wp:docPr id="28" name="Imagem 26" descr="pag 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 funcionario.PNG"/>
                    <pic:cNvPicPr/>
                  </pic:nvPicPr>
                  <pic:blipFill>
                    <a:blip r:embed="rId29"/>
                    <a:stretch>
                      <a:fillRect/>
                    </a:stretch>
                  </pic:blipFill>
                  <pic:spPr>
                    <a:xfrm>
                      <a:off x="0" y="0"/>
                      <a:ext cx="5663565" cy="2693035"/>
                    </a:xfrm>
                    <a:prstGeom prst="rect">
                      <a:avLst/>
                    </a:prstGeom>
                  </pic:spPr>
                </pic:pic>
              </a:graphicData>
            </a:graphic>
          </wp:inline>
        </w:drawing>
      </w:r>
      <w:r>
        <w:rPr>
          <w:noProof/>
        </w:rPr>
        <w:lastRenderedPageBreak/>
        <w:drawing>
          <wp:inline distT="0" distB="0" distL="0" distR="0">
            <wp:extent cx="5663565" cy="2686050"/>
            <wp:effectExtent l="19050" t="0" r="0" b="0"/>
            <wp:docPr id="26" name="Imagem 25" descr="pag funcionar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 funcionario 2.PNG"/>
                    <pic:cNvPicPr/>
                  </pic:nvPicPr>
                  <pic:blipFill>
                    <a:blip r:embed="rId30"/>
                    <a:stretch>
                      <a:fillRect/>
                    </a:stretch>
                  </pic:blipFill>
                  <pic:spPr>
                    <a:xfrm>
                      <a:off x="0" y="0"/>
                      <a:ext cx="5663565" cy="2686050"/>
                    </a:xfrm>
                    <a:prstGeom prst="rect">
                      <a:avLst/>
                    </a:prstGeom>
                  </pic:spPr>
                </pic:pic>
              </a:graphicData>
            </a:graphic>
          </wp:inline>
        </w:drawing>
      </w:r>
    </w:p>
    <w:p w:rsidR="00C325B1" w:rsidRDefault="00C325B1">
      <w:pPr>
        <w:tabs>
          <w:tab w:val="left" w:pos="709"/>
        </w:tabs>
        <w:ind w:firstLine="0"/>
      </w:pPr>
    </w:p>
    <w:p w:rsidR="00EA50CD" w:rsidRDefault="00EA50CD">
      <w:pPr>
        <w:tabs>
          <w:tab w:val="left" w:pos="709"/>
        </w:tabs>
        <w:ind w:firstLine="0"/>
        <w:rPr>
          <w:noProof/>
        </w:rPr>
      </w:pPr>
      <w:r>
        <w:rPr>
          <w:noProof/>
        </w:rPr>
        <w:drawing>
          <wp:inline distT="0" distB="0" distL="0" distR="0">
            <wp:extent cx="5663565" cy="2710180"/>
            <wp:effectExtent l="19050" t="0" r="0" b="0"/>
            <wp:docPr id="31" name="Imagem 29" descr="tela do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do ADM.PNG"/>
                    <pic:cNvPicPr/>
                  </pic:nvPicPr>
                  <pic:blipFill>
                    <a:blip r:embed="rId31"/>
                    <a:stretch>
                      <a:fillRect/>
                    </a:stretch>
                  </pic:blipFill>
                  <pic:spPr>
                    <a:xfrm>
                      <a:off x="0" y="0"/>
                      <a:ext cx="5663565" cy="2710180"/>
                    </a:xfrm>
                    <a:prstGeom prst="rect">
                      <a:avLst/>
                    </a:prstGeom>
                  </pic:spPr>
                </pic:pic>
              </a:graphicData>
            </a:graphic>
          </wp:inline>
        </w:drawing>
      </w:r>
    </w:p>
    <w:p w:rsidR="00EA50CD" w:rsidRDefault="00EA50CD">
      <w:pPr>
        <w:tabs>
          <w:tab w:val="left" w:pos="709"/>
        </w:tabs>
        <w:ind w:firstLine="0"/>
        <w:rPr>
          <w:noProof/>
        </w:rPr>
      </w:pPr>
    </w:p>
    <w:p w:rsidR="00EA50CD" w:rsidRDefault="00EA50CD">
      <w:pPr>
        <w:tabs>
          <w:tab w:val="left" w:pos="709"/>
        </w:tabs>
        <w:ind w:firstLine="0"/>
        <w:rPr>
          <w:noProof/>
        </w:rPr>
      </w:pPr>
    </w:p>
    <w:p w:rsidR="00EA50CD" w:rsidRDefault="00EA50CD">
      <w:pPr>
        <w:tabs>
          <w:tab w:val="left" w:pos="709"/>
        </w:tabs>
        <w:ind w:firstLine="0"/>
        <w:rPr>
          <w:noProof/>
        </w:rPr>
      </w:pPr>
    </w:p>
    <w:p w:rsidR="00EA50CD" w:rsidRDefault="00EA50CD">
      <w:pPr>
        <w:tabs>
          <w:tab w:val="left" w:pos="709"/>
        </w:tabs>
        <w:ind w:firstLine="0"/>
        <w:rPr>
          <w:noProof/>
        </w:rPr>
      </w:pPr>
    </w:p>
    <w:p w:rsidR="00EA50CD" w:rsidRDefault="00EA50CD">
      <w:pPr>
        <w:tabs>
          <w:tab w:val="left" w:pos="709"/>
        </w:tabs>
        <w:ind w:firstLine="0"/>
        <w:rPr>
          <w:noProof/>
        </w:rPr>
      </w:pPr>
    </w:p>
    <w:p w:rsidR="00C325B1" w:rsidRDefault="00EA50CD">
      <w:pPr>
        <w:tabs>
          <w:tab w:val="left" w:pos="709"/>
        </w:tabs>
        <w:ind w:firstLine="0"/>
      </w:pPr>
      <w:r>
        <w:rPr>
          <w:noProof/>
        </w:rPr>
        <w:lastRenderedPageBreak/>
        <w:drawing>
          <wp:inline distT="0" distB="0" distL="0" distR="0">
            <wp:extent cx="5663565" cy="2707640"/>
            <wp:effectExtent l="19050" t="0" r="0" b="0"/>
            <wp:docPr id="29" name="Imagem 28" descr="tela do AD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do ADM 2.PNG"/>
                    <pic:cNvPicPr/>
                  </pic:nvPicPr>
                  <pic:blipFill>
                    <a:blip r:embed="rId32"/>
                    <a:stretch>
                      <a:fillRect/>
                    </a:stretch>
                  </pic:blipFill>
                  <pic:spPr>
                    <a:xfrm>
                      <a:off x="0" y="0"/>
                      <a:ext cx="5663565" cy="2707640"/>
                    </a:xfrm>
                    <a:prstGeom prst="rect">
                      <a:avLst/>
                    </a:prstGeom>
                  </pic:spPr>
                </pic:pic>
              </a:graphicData>
            </a:graphic>
          </wp:inline>
        </w:drawing>
      </w:r>
    </w:p>
    <w:p w:rsidR="00EA50CD" w:rsidRDefault="00EA50CD">
      <w:pPr>
        <w:tabs>
          <w:tab w:val="left" w:pos="709"/>
        </w:tabs>
        <w:ind w:firstLine="0"/>
      </w:pPr>
    </w:p>
    <w:p w:rsidR="00EA50CD" w:rsidRDefault="00EA50CD">
      <w:pPr>
        <w:tabs>
          <w:tab w:val="left" w:pos="709"/>
        </w:tabs>
        <w:ind w:firstLine="0"/>
      </w:pPr>
      <w:r>
        <w:tab/>
      </w:r>
      <w:r>
        <w:rPr>
          <w:noProof/>
        </w:rPr>
        <w:drawing>
          <wp:inline distT="0" distB="0" distL="0" distR="0">
            <wp:extent cx="5663565" cy="2667635"/>
            <wp:effectExtent l="19050" t="0" r="0" b="0"/>
            <wp:docPr id="33" name="Imagem 32" descr="tela logada do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 logada do cliente.PNG"/>
                    <pic:cNvPicPr/>
                  </pic:nvPicPr>
                  <pic:blipFill>
                    <a:blip r:embed="rId33"/>
                    <a:stretch>
                      <a:fillRect/>
                    </a:stretch>
                  </pic:blipFill>
                  <pic:spPr>
                    <a:xfrm>
                      <a:off x="0" y="0"/>
                      <a:ext cx="5663565" cy="2667635"/>
                    </a:xfrm>
                    <a:prstGeom prst="rect">
                      <a:avLst/>
                    </a:prstGeom>
                  </pic:spPr>
                </pic:pic>
              </a:graphicData>
            </a:graphic>
          </wp:inline>
        </w:drawing>
      </w:r>
    </w:p>
    <w:p w:rsidR="00EA50CD" w:rsidRDefault="00EA50CD">
      <w:pPr>
        <w:tabs>
          <w:tab w:val="left" w:pos="709"/>
        </w:tabs>
        <w:ind w:firstLine="0"/>
      </w:pPr>
      <w:r>
        <w:rPr>
          <w:noProof/>
        </w:rPr>
        <w:lastRenderedPageBreak/>
        <w:drawing>
          <wp:inline distT="0" distB="0" distL="0" distR="0">
            <wp:extent cx="5663565" cy="2729230"/>
            <wp:effectExtent l="19050" t="0" r="0" b="0"/>
            <wp:docPr id="34" name="Imagem 33" descr="loga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ado2.PNG"/>
                    <pic:cNvPicPr/>
                  </pic:nvPicPr>
                  <pic:blipFill>
                    <a:blip r:embed="rId34"/>
                    <a:stretch>
                      <a:fillRect/>
                    </a:stretch>
                  </pic:blipFill>
                  <pic:spPr>
                    <a:xfrm>
                      <a:off x="0" y="0"/>
                      <a:ext cx="5663565" cy="2729230"/>
                    </a:xfrm>
                    <a:prstGeom prst="rect">
                      <a:avLst/>
                    </a:prstGeom>
                  </pic:spPr>
                </pic:pic>
              </a:graphicData>
            </a:graphic>
          </wp:inline>
        </w:drawing>
      </w:r>
    </w:p>
    <w:p w:rsidR="00EA50CD" w:rsidRDefault="00EA50CD">
      <w:pPr>
        <w:tabs>
          <w:tab w:val="left" w:pos="709"/>
        </w:tabs>
        <w:ind w:firstLine="0"/>
      </w:pPr>
      <w:r>
        <w:rPr>
          <w:noProof/>
        </w:rPr>
        <w:drawing>
          <wp:inline distT="0" distB="0" distL="0" distR="0">
            <wp:extent cx="5663565" cy="1661160"/>
            <wp:effectExtent l="19050" t="0" r="0" b="0"/>
            <wp:docPr id="35" name="Imagem 34" descr="alteraçao 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eraçao cidade.PNG"/>
                    <pic:cNvPicPr/>
                  </pic:nvPicPr>
                  <pic:blipFill>
                    <a:blip r:embed="rId35"/>
                    <a:stretch>
                      <a:fillRect/>
                    </a:stretch>
                  </pic:blipFill>
                  <pic:spPr>
                    <a:xfrm>
                      <a:off x="0" y="0"/>
                      <a:ext cx="5663565" cy="1661160"/>
                    </a:xfrm>
                    <a:prstGeom prst="rect">
                      <a:avLst/>
                    </a:prstGeom>
                  </pic:spPr>
                </pic:pic>
              </a:graphicData>
            </a:graphic>
          </wp:inline>
        </w:drawing>
      </w:r>
      <w:r>
        <w:rPr>
          <w:noProof/>
        </w:rPr>
        <w:lastRenderedPageBreak/>
        <w:drawing>
          <wp:inline distT="0" distB="0" distL="0" distR="0">
            <wp:extent cx="4258270" cy="5306166"/>
            <wp:effectExtent l="19050" t="0" r="8930" b="0"/>
            <wp:docPr id="36" name="Imagem 35" descr="cadastro de 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de cidade.PNG"/>
                    <pic:cNvPicPr/>
                  </pic:nvPicPr>
                  <pic:blipFill>
                    <a:blip r:embed="rId36"/>
                    <a:stretch>
                      <a:fillRect/>
                    </a:stretch>
                  </pic:blipFill>
                  <pic:spPr>
                    <a:xfrm>
                      <a:off x="0" y="0"/>
                      <a:ext cx="4258270" cy="5306166"/>
                    </a:xfrm>
                    <a:prstGeom prst="rect">
                      <a:avLst/>
                    </a:prstGeom>
                  </pic:spPr>
                </pic:pic>
              </a:graphicData>
            </a:graphic>
          </wp:inline>
        </w:drawing>
      </w:r>
      <w:r>
        <w:rPr>
          <w:noProof/>
        </w:rPr>
        <w:lastRenderedPageBreak/>
        <w:drawing>
          <wp:inline distT="0" distB="0" distL="0" distR="0">
            <wp:extent cx="4534533" cy="5420482"/>
            <wp:effectExtent l="19050" t="0" r="0" b="0"/>
            <wp:docPr id="37" name="Imagem 36" descr="cadastro de serv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de servico.PNG"/>
                    <pic:cNvPicPr/>
                  </pic:nvPicPr>
                  <pic:blipFill>
                    <a:blip r:embed="rId37"/>
                    <a:stretch>
                      <a:fillRect/>
                    </a:stretch>
                  </pic:blipFill>
                  <pic:spPr>
                    <a:xfrm>
                      <a:off x="0" y="0"/>
                      <a:ext cx="4534533" cy="5420482"/>
                    </a:xfrm>
                    <a:prstGeom prst="rect">
                      <a:avLst/>
                    </a:prstGeom>
                  </pic:spPr>
                </pic:pic>
              </a:graphicData>
            </a:graphic>
          </wp:inline>
        </w:drawing>
      </w:r>
      <w:r>
        <w:rPr>
          <w:noProof/>
        </w:rPr>
        <w:lastRenderedPageBreak/>
        <w:drawing>
          <wp:inline distT="0" distB="0" distL="0" distR="0">
            <wp:extent cx="5663565" cy="4150995"/>
            <wp:effectExtent l="19050" t="0" r="0" b="0"/>
            <wp:docPr id="38" name="Imagem 37" descr="cadastro 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 funcionario.PNG"/>
                    <pic:cNvPicPr/>
                  </pic:nvPicPr>
                  <pic:blipFill>
                    <a:blip r:embed="rId38"/>
                    <a:stretch>
                      <a:fillRect/>
                    </a:stretch>
                  </pic:blipFill>
                  <pic:spPr>
                    <a:xfrm>
                      <a:off x="0" y="0"/>
                      <a:ext cx="5663565" cy="4150995"/>
                    </a:xfrm>
                    <a:prstGeom prst="rect">
                      <a:avLst/>
                    </a:prstGeom>
                  </pic:spPr>
                </pic:pic>
              </a:graphicData>
            </a:graphic>
          </wp:inline>
        </w:drawing>
      </w:r>
    </w:p>
    <w:p w:rsidR="00EA50CD" w:rsidRPr="007552C7" w:rsidRDefault="00EA50CD">
      <w:pPr>
        <w:tabs>
          <w:tab w:val="left" w:pos="709"/>
        </w:tabs>
        <w:ind w:firstLine="0"/>
        <w:rPr>
          <w:u w:val="single"/>
        </w:rPr>
      </w:pPr>
      <w:r>
        <w:rPr>
          <w:noProof/>
        </w:rPr>
        <w:drawing>
          <wp:inline distT="0" distB="0" distL="0" distR="0">
            <wp:extent cx="5663565" cy="2698750"/>
            <wp:effectExtent l="19050" t="0" r="0" b="0"/>
            <wp:docPr id="39" name="Imagem 38" descr="crud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 cliente.PNG"/>
                    <pic:cNvPicPr/>
                  </pic:nvPicPr>
                  <pic:blipFill>
                    <a:blip r:embed="rId39"/>
                    <a:stretch>
                      <a:fillRect/>
                    </a:stretch>
                  </pic:blipFill>
                  <pic:spPr>
                    <a:xfrm>
                      <a:off x="0" y="0"/>
                      <a:ext cx="5663565" cy="2698750"/>
                    </a:xfrm>
                    <a:prstGeom prst="rect">
                      <a:avLst/>
                    </a:prstGeom>
                  </pic:spPr>
                </pic:pic>
              </a:graphicData>
            </a:graphic>
          </wp:inline>
        </w:drawing>
      </w:r>
      <w:r>
        <w:rPr>
          <w:noProof/>
        </w:rPr>
        <w:drawing>
          <wp:inline distT="0" distB="0" distL="0" distR="0">
            <wp:extent cx="5663565" cy="1395095"/>
            <wp:effectExtent l="19050" t="0" r="0" b="0"/>
            <wp:docPr id="40" name="Imagem 39" descr="crud de c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 de cidade.PNG"/>
                    <pic:cNvPicPr/>
                  </pic:nvPicPr>
                  <pic:blipFill>
                    <a:blip r:embed="rId40"/>
                    <a:stretch>
                      <a:fillRect/>
                    </a:stretch>
                  </pic:blipFill>
                  <pic:spPr>
                    <a:xfrm>
                      <a:off x="0" y="0"/>
                      <a:ext cx="5663565" cy="1395095"/>
                    </a:xfrm>
                    <a:prstGeom prst="rect">
                      <a:avLst/>
                    </a:prstGeom>
                  </pic:spPr>
                </pic:pic>
              </a:graphicData>
            </a:graphic>
          </wp:inline>
        </w:drawing>
      </w:r>
      <w:r>
        <w:rPr>
          <w:noProof/>
        </w:rPr>
        <w:lastRenderedPageBreak/>
        <w:drawing>
          <wp:inline distT="0" distB="0" distL="0" distR="0">
            <wp:extent cx="5663565" cy="2911475"/>
            <wp:effectExtent l="19050" t="0" r="0" b="0"/>
            <wp:docPr id="41" name="Imagem 40" descr="crud funcion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 funcionario.PNG"/>
                    <pic:cNvPicPr/>
                  </pic:nvPicPr>
                  <pic:blipFill>
                    <a:blip r:embed="rId41"/>
                    <a:stretch>
                      <a:fillRect/>
                    </a:stretch>
                  </pic:blipFill>
                  <pic:spPr>
                    <a:xfrm>
                      <a:off x="0" y="0"/>
                      <a:ext cx="5663565" cy="2911475"/>
                    </a:xfrm>
                    <a:prstGeom prst="rect">
                      <a:avLst/>
                    </a:prstGeom>
                  </pic:spPr>
                </pic:pic>
              </a:graphicData>
            </a:graphic>
          </wp:inline>
        </w:drawing>
      </w:r>
      <w:r w:rsidRPr="007552C7">
        <w:rPr>
          <w:noProof/>
          <w:u w:val="single"/>
        </w:rPr>
        <w:drawing>
          <wp:inline distT="0" distB="0" distL="0" distR="0">
            <wp:extent cx="5663565" cy="2519045"/>
            <wp:effectExtent l="19050" t="0" r="0" b="0"/>
            <wp:docPr id="42" name="Imagem 41" descr="crud serv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 servicos.PNG"/>
                    <pic:cNvPicPr/>
                  </pic:nvPicPr>
                  <pic:blipFill>
                    <a:blip r:embed="rId42"/>
                    <a:stretch>
                      <a:fillRect/>
                    </a:stretch>
                  </pic:blipFill>
                  <pic:spPr>
                    <a:xfrm>
                      <a:off x="0" y="0"/>
                      <a:ext cx="5663565" cy="2519045"/>
                    </a:xfrm>
                    <a:prstGeom prst="rect">
                      <a:avLst/>
                    </a:prstGeom>
                  </pic:spPr>
                </pic:pic>
              </a:graphicData>
            </a:graphic>
          </wp:inline>
        </w:drawing>
      </w:r>
    </w:p>
    <w:p w:rsidR="00C325B1" w:rsidRDefault="00EE13D2" w:rsidP="00AA1E6B">
      <w:pPr>
        <w:pStyle w:val="Ttulo1"/>
        <w:numPr>
          <w:ilvl w:val="0"/>
          <w:numId w:val="5"/>
        </w:numPr>
        <w:spacing w:line="360" w:lineRule="auto"/>
        <w:ind w:left="0" w:firstLine="0"/>
      </w:pPr>
      <w:bookmarkStart w:id="42" w:name="_Toc119164385"/>
      <w:bookmarkStart w:id="43" w:name="_Toc148250632"/>
      <w:r>
        <w:lastRenderedPageBreak/>
        <w:t>Conclusão</w:t>
      </w:r>
      <w:bookmarkEnd w:id="42"/>
      <w:bookmarkEnd w:id="43"/>
    </w:p>
    <w:p w:rsidR="0051486D" w:rsidRPr="00021BE9" w:rsidRDefault="003E3D83" w:rsidP="00021BE9">
      <w:pPr>
        <w:spacing w:line="360" w:lineRule="auto"/>
        <w:ind w:firstLine="720"/>
      </w:pPr>
      <w:bookmarkStart w:id="44" w:name="_heading=h.qsh70q" w:colFirst="0" w:colLast="0"/>
      <w:bookmarkEnd w:id="44"/>
      <w:r w:rsidRPr="00021BE9">
        <w:t xml:space="preserve">Os principais pontos desse projeto são os objetivos que foram alcançados por meio de esforço e dentre eles podemos citar o objetivo de cadastrar efetuar login e agendar um horário pra um determinado cliente junto com as opções de um ADM conseguir acessar suas respectivas funções. Já os obstáculos deparados no desenrolar desse projeto foi o meio de detecção se o usuário cadastrado no sistema seria um funcionário,cliente ou ADM ao efetuar um login também a parte do banco de dados que exigiu </w:t>
      </w:r>
      <w:r w:rsidR="00021BE9" w:rsidRPr="00021BE9">
        <w:t>várias</w:t>
      </w:r>
      <w:r w:rsidRPr="00021BE9">
        <w:t xml:space="preserve"> horas e dias para arrumar e deixar ele dentro dos parâmetros corretos. Os resultados obtidos foram os esperados no </w:t>
      </w:r>
      <w:r w:rsidR="00021BE9" w:rsidRPr="00021BE9">
        <w:t>início</w:t>
      </w:r>
      <w:r w:rsidRPr="00021BE9">
        <w:t xml:space="preserve"> do projeto que são os de </w:t>
      </w:r>
      <w:r w:rsidR="0051486D" w:rsidRPr="00021BE9">
        <w:t>gerenciamento de serviços e agendamentos específicos de uma barbearia fora os objetivos específicos esperados desse sistema em questão que são os de agendar, cadastrar e logar um determinado usuário no site.</w:t>
      </w:r>
    </w:p>
    <w:p w:rsidR="00A01316" w:rsidRDefault="00A01316" w:rsidP="00021BE9">
      <w:pPr>
        <w:spacing w:line="360" w:lineRule="auto"/>
        <w:ind w:firstLine="720"/>
      </w:pPr>
      <w:r w:rsidRPr="00A01316">
        <w:t>Para o futuro desse projeto, não tenho grandes ambições, pois sei que minhas habilidades ainda são medíocres em comparação com as de outras pessoas. No entanto, há muitas coisas que podem ser melhoradas, como a implementação de um sistema de carrinho que permita ao usuário efetuar o pagamento no próprio site. Também seria interessante aumentar o alcance do projeto, que atualmente atende apenas a cidade de Cascavel. Esse alcance poderia ser ampliado para todo o Brasil ou até mesmo para o exterior.</w:t>
      </w:r>
    </w:p>
    <w:p w:rsidR="0051486D" w:rsidRPr="00021BE9" w:rsidRDefault="00021BE9" w:rsidP="00021BE9">
      <w:pPr>
        <w:spacing w:line="360" w:lineRule="auto"/>
        <w:ind w:firstLine="720"/>
      </w:pPr>
      <w:r>
        <w:t>M</w:t>
      </w:r>
      <w:r w:rsidR="0051486D" w:rsidRPr="00021BE9">
        <w:t xml:space="preserve">eus agradecimentos as pessoas que ajudaram a ultrapassar barreiras </w:t>
      </w:r>
      <w:r>
        <w:t>e</w:t>
      </w:r>
      <w:r w:rsidR="0051486D" w:rsidRPr="00021BE9">
        <w:t xml:space="preserve"> melhorar meu projeto com dicas </w:t>
      </w:r>
      <w:r>
        <w:t>ou até mesmo</w:t>
      </w:r>
      <w:r w:rsidR="0051486D" w:rsidRPr="00021BE9">
        <w:t xml:space="preserve"> corrigi</w:t>
      </w:r>
      <w:r>
        <w:t>ndo</w:t>
      </w:r>
      <w:r w:rsidR="0051486D" w:rsidRPr="00021BE9">
        <w:t xml:space="preserve"> erros no código cit</w:t>
      </w:r>
      <w:r>
        <w:t>o algumas,</w:t>
      </w:r>
      <w:r w:rsidR="00B66F8C" w:rsidRPr="00021BE9">
        <w:t>Petter Turola, Gabriel Turmena , Lucas Vertelo e Victor Tkacz</w:t>
      </w:r>
    </w:p>
    <w:p w:rsidR="00C325B1" w:rsidRDefault="00C325B1">
      <w:pPr>
        <w:spacing w:line="360" w:lineRule="auto"/>
        <w:ind w:left="709" w:firstLine="0"/>
      </w:pPr>
    </w:p>
    <w:p w:rsidR="00C325B1" w:rsidRDefault="00C325B1">
      <w:pPr>
        <w:ind w:left="709" w:firstLine="0"/>
      </w:pPr>
    </w:p>
    <w:p w:rsidR="00C325B1" w:rsidRDefault="00EE13D2" w:rsidP="00AA1E6B">
      <w:pPr>
        <w:pStyle w:val="Ttulo1"/>
        <w:numPr>
          <w:ilvl w:val="0"/>
          <w:numId w:val="5"/>
        </w:numPr>
        <w:ind w:left="0" w:firstLine="0"/>
      </w:pPr>
      <w:bookmarkStart w:id="45" w:name="_Toc119164386"/>
      <w:bookmarkStart w:id="46" w:name="_Toc148250633"/>
      <w:r>
        <w:lastRenderedPageBreak/>
        <w:t>REFERÊNCIAS</w:t>
      </w:r>
      <w:bookmarkEnd w:id="45"/>
      <w:bookmarkEnd w:id="46"/>
    </w:p>
    <w:p w:rsidR="00C325B1" w:rsidRPr="00D141A3" w:rsidRDefault="00C325B1" w:rsidP="00D141A3">
      <w:pPr>
        <w:spacing w:line="360" w:lineRule="auto"/>
        <w:ind w:firstLine="0"/>
        <w:jc w:val="left"/>
        <w:rPr>
          <w:color w:val="000000"/>
        </w:rPr>
      </w:pPr>
    </w:p>
    <w:p w:rsidR="001F5E56" w:rsidRDefault="001F5E56" w:rsidP="00A01316">
      <w:pPr>
        <w:spacing w:line="240" w:lineRule="auto"/>
        <w:ind w:firstLine="0"/>
        <w:jc w:val="left"/>
      </w:pPr>
      <w:bookmarkStart w:id="47" w:name="_heading=h.1pxezwc" w:colFirst="0" w:colLast="0"/>
      <w:bookmarkEnd w:id="47"/>
      <w:r w:rsidRPr="00A01316">
        <w:t>BERTOLDO, Thais Cristina. Sistema para agendamentos de horários em barbearias. 2019.</w:t>
      </w:r>
    </w:p>
    <w:p w:rsidR="001F5E56" w:rsidRPr="00A01316" w:rsidRDefault="001F5E56" w:rsidP="00A01316">
      <w:pPr>
        <w:spacing w:line="240" w:lineRule="auto"/>
        <w:ind w:firstLine="0"/>
        <w:jc w:val="left"/>
      </w:pPr>
    </w:p>
    <w:p w:rsidR="001F5E56" w:rsidRDefault="001F5E56" w:rsidP="00A01316">
      <w:pPr>
        <w:spacing w:line="240" w:lineRule="auto"/>
        <w:ind w:firstLine="0"/>
        <w:jc w:val="left"/>
        <w:rPr>
          <w:lang w:val="en-US"/>
        </w:rPr>
      </w:pPr>
      <w:r w:rsidRPr="00A01316">
        <w:rPr>
          <w:lang w:val="en-US"/>
        </w:rPr>
        <w:t>BROOKS, D. R. (2007). AnIntroductionto HTML andJavaScript for ScientistsandEngineers. London: Springer-Verlag.</w:t>
      </w:r>
    </w:p>
    <w:p w:rsidR="001F5E56" w:rsidRPr="00A01316" w:rsidRDefault="001F5E56" w:rsidP="00A01316">
      <w:pPr>
        <w:spacing w:line="240" w:lineRule="auto"/>
        <w:ind w:firstLine="0"/>
        <w:jc w:val="left"/>
        <w:rPr>
          <w:lang w:val="en-US"/>
        </w:rPr>
      </w:pPr>
    </w:p>
    <w:p w:rsidR="001F5E56" w:rsidRDefault="001F5E56" w:rsidP="00A01316">
      <w:pPr>
        <w:spacing w:line="240" w:lineRule="auto"/>
        <w:ind w:firstLine="0"/>
        <w:jc w:val="left"/>
      </w:pPr>
      <w:r w:rsidRPr="00A01316">
        <w:t>CONCEIÇÃO, Isaac Maia da; CORDEIRO, Leonardo Avanzi de Moura. Easybarber: aplicativo móvel e web de agendamento em barbearia. 2021.</w:t>
      </w:r>
    </w:p>
    <w:p w:rsidR="001F5E56" w:rsidRPr="00A01316" w:rsidRDefault="001F5E56" w:rsidP="00A01316">
      <w:pPr>
        <w:spacing w:line="240" w:lineRule="auto"/>
        <w:ind w:firstLine="0"/>
        <w:jc w:val="left"/>
      </w:pPr>
    </w:p>
    <w:p w:rsidR="001F5E56" w:rsidRDefault="001F5E56" w:rsidP="00A01316">
      <w:pPr>
        <w:spacing w:line="240" w:lineRule="auto"/>
        <w:ind w:firstLine="0"/>
        <w:jc w:val="left"/>
      </w:pPr>
      <w:r w:rsidRPr="00A01316">
        <w:t>DA SILVA, Marcio Bezerra; DE BRITO NEVES, Dulce Amélia. Prototipagem de banco de dados: o uso da teoria da classificação facetada na modelagem de dados. Revista Ibero-Americana de Ciência da Informação, v. 9, n. 1, p. 242-257, 2016.</w:t>
      </w:r>
    </w:p>
    <w:p w:rsidR="001F5E56" w:rsidRPr="00A01316" w:rsidRDefault="001F5E56" w:rsidP="00A01316">
      <w:pPr>
        <w:spacing w:line="240" w:lineRule="auto"/>
        <w:ind w:firstLine="0"/>
        <w:jc w:val="left"/>
      </w:pPr>
    </w:p>
    <w:p w:rsidR="001F5E56" w:rsidRPr="00A01316" w:rsidRDefault="001F5E56" w:rsidP="00A01316">
      <w:pPr>
        <w:spacing w:line="240" w:lineRule="auto"/>
        <w:ind w:firstLine="0"/>
        <w:jc w:val="left"/>
        <w:rPr>
          <w:lang w:val="en-US"/>
        </w:rPr>
      </w:pPr>
      <w:r w:rsidRPr="00A01316">
        <w:rPr>
          <w:lang w:val="en-US"/>
        </w:rPr>
        <w:t>GRANNELL, C. (2007). The EssentialGuideto CSS and HTML Web Design.</w:t>
      </w:r>
    </w:p>
    <w:p w:rsidR="001F5E56" w:rsidRDefault="001F5E56" w:rsidP="00A01316">
      <w:pPr>
        <w:spacing w:line="240" w:lineRule="auto"/>
        <w:ind w:firstLine="0"/>
        <w:jc w:val="left"/>
        <w:rPr>
          <w:rFonts w:ascii="Helvetica Neue" w:hAnsi="Helvetica Neue"/>
          <w:color w:val="222222"/>
          <w:shd w:val="clear" w:color="auto" w:fill="FFFFFF"/>
        </w:rPr>
      </w:pPr>
      <w:r>
        <w:rPr>
          <w:rFonts w:ascii="Helvetica Neue" w:hAnsi="Helvetica Neue"/>
          <w:color w:val="222222"/>
          <w:shd w:val="clear" w:color="auto" w:fill="FFFFFF"/>
        </w:rPr>
        <w:t>GROW, Dave. </w:t>
      </w:r>
      <w:r>
        <w:rPr>
          <w:rStyle w:val="Forte"/>
          <w:rFonts w:ascii="Helvetica Neue" w:hAnsi="Helvetica Neue"/>
          <w:color w:val="222222"/>
          <w:shd w:val="clear" w:color="auto" w:fill="FFFFFF"/>
        </w:rPr>
        <w:t>Lucidchart</w:t>
      </w:r>
      <w:r>
        <w:rPr>
          <w:rFonts w:ascii="Helvetica Neue" w:hAnsi="Helvetica Neue"/>
          <w:color w:val="222222"/>
          <w:shd w:val="clear" w:color="auto" w:fill="FFFFFF"/>
        </w:rPr>
        <w:t>: casos de uso conhecidos. Casos de uso conhecidos. 2023. Versão 3.0. Disponível em: https://www.lucidchart.com/pages/ Acesso em: 01 out. 2023.</w:t>
      </w:r>
    </w:p>
    <w:p w:rsidR="001F5E56" w:rsidRPr="00A01316" w:rsidRDefault="001F5E56" w:rsidP="00A01316">
      <w:pPr>
        <w:spacing w:line="240" w:lineRule="auto"/>
        <w:ind w:firstLine="0"/>
        <w:jc w:val="left"/>
      </w:pPr>
    </w:p>
    <w:p w:rsidR="001F5E56" w:rsidRDefault="001F5E56" w:rsidP="00A01316">
      <w:pPr>
        <w:spacing w:line="240" w:lineRule="auto"/>
        <w:ind w:firstLine="0"/>
        <w:jc w:val="left"/>
        <w:rPr>
          <w:rFonts w:ascii="Helvetica Neue" w:hAnsi="Helvetica Neue"/>
          <w:color w:val="222222"/>
          <w:shd w:val="clear" w:color="auto" w:fill="FFFFFF"/>
        </w:rPr>
      </w:pPr>
      <w:r>
        <w:rPr>
          <w:rFonts w:ascii="Helvetica Neue" w:hAnsi="Helvetica Neue"/>
          <w:color w:val="222222"/>
          <w:shd w:val="clear" w:color="auto" w:fill="FFFFFF"/>
        </w:rPr>
        <w:t>PJERJ. </w:t>
      </w:r>
      <w:r>
        <w:rPr>
          <w:rStyle w:val="Forte"/>
          <w:rFonts w:ascii="Helvetica Neue" w:hAnsi="Helvetica Neue"/>
          <w:color w:val="222222"/>
          <w:shd w:val="clear" w:color="auto" w:fill="FFFFFF"/>
        </w:rPr>
        <w:t>Metodologia de desenvolvimento de sistemas</w:t>
      </w:r>
      <w:r>
        <w:rPr>
          <w:rFonts w:ascii="Helvetica Neue" w:hAnsi="Helvetica Neue"/>
          <w:color w:val="222222"/>
          <w:shd w:val="clear" w:color="auto" w:fill="FFFFFF"/>
        </w:rPr>
        <w:t>. 2021. Versão 3.0. Disponível em: https://www.tjrj.jus.br/documents/10136/97155963/2021-0629721-anexoa.pdf/9a9bdf50-8295-5acc-780e-e360c2913e2e?version=1.0. Acesso em: 01 out. 2023.</w:t>
      </w:r>
    </w:p>
    <w:p w:rsidR="001F5E56" w:rsidRPr="00A01316" w:rsidRDefault="001F5E56" w:rsidP="00A01316">
      <w:pPr>
        <w:spacing w:line="240" w:lineRule="auto"/>
        <w:ind w:firstLine="0"/>
        <w:jc w:val="left"/>
        <w:rPr>
          <w:color w:val="222222"/>
          <w:shd w:val="clear" w:color="auto" w:fill="FFFFFF"/>
        </w:rPr>
      </w:pPr>
    </w:p>
    <w:p w:rsidR="001F5E56" w:rsidRDefault="001F5E56" w:rsidP="00A01316">
      <w:pPr>
        <w:spacing w:line="240" w:lineRule="auto"/>
        <w:ind w:firstLine="0"/>
        <w:jc w:val="left"/>
      </w:pPr>
      <w:r w:rsidRPr="00A01316">
        <w:t>TAVARES, Frederico. MySQL. 2015.Até o Momento. O que é Requisito Funcional e não funcional? [Web page].</w:t>
      </w:r>
    </w:p>
    <w:p w:rsidR="00AD1E3E" w:rsidRPr="00A01316" w:rsidRDefault="00AD1E3E" w:rsidP="00A01316">
      <w:pPr>
        <w:spacing w:line="240" w:lineRule="auto"/>
        <w:ind w:firstLine="0"/>
        <w:jc w:val="left"/>
      </w:pPr>
    </w:p>
    <w:sectPr w:rsidR="00AD1E3E" w:rsidRPr="00A01316" w:rsidSect="0066138A">
      <w:headerReference w:type="default" r:id="rId43"/>
      <w:footerReference w:type="default" r:id="rId44"/>
      <w:pgSz w:w="11906" w:h="16838"/>
      <w:pgMar w:top="1701" w:right="1286" w:bottom="1661" w:left="1701" w:header="794" w:footer="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53A6" w:rsidRDefault="004953A6">
      <w:pPr>
        <w:spacing w:line="240" w:lineRule="auto"/>
      </w:pPr>
      <w:r>
        <w:separator/>
      </w:r>
    </w:p>
  </w:endnote>
  <w:endnote w:type="continuationSeparator" w:id="1">
    <w:p w:rsidR="004953A6" w:rsidRDefault="004953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ans-serif">
    <w:altName w:val="Segoe Print"/>
    <w:charset w:val="00"/>
    <w:family w:val="roman"/>
    <w:pitch w:val="default"/>
    <w:sig w:usb0="00000000"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0E" w:rsidRDefault="0097770E">
    <w:pPr>
      <w:ind w:firstLine="0"/>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53A6" w:rsidRDefault="004953A6">
      <w:r>
        <w:separator/>
      </w:r>
    </w:p>
  </w:footnote>
  <w:footnote w:type="continuationSeparator" w:id="1">
    <w:p w:rsidR="004953A6" w:rsidRDefault="004953A6">
      <w:r>
        <w:continuationSeparator/>
      </w:r>
    </w:p>
  </w:footnote>
  <w:footnote w:id="2">
    <w:p w:rsidR="0097770E" w:rsidRDefault="0097770E">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rsidR="0097770E" w:rsidRDefault="0097770E">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rsidR="0097770E" w:rsidRDefault="0097770E">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0E" w:rsidRDefault="00D77E3A">
    <w:pPr>
      <w:widowControl/>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sidR="0097770E">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262DC2">
      <w:rPr>
        <w:rFonts w:ascii="Times New Roman" w:eastAsia="Times New Roman" w:hAnsi="Times New Roman" w:cs="Times New Roman"/>
        <w:noProof/>
        <w:color w:val="000000"/>
      </w:rPr>
      <w:t>19</w:t>
    </w:r>
    <w:r>
      <w:rPr>
        <w:rFonts w:ascii="Times New Roman" w:eastAsia="Times New Roman" w:hAnsi="Times New Roman" w:cs="Times New Roman"/>
        <w:color w:val="000000"/>
      </w:rPr>
      <w:fldChar w:fldCharType="end"/>
    </w:r>
  </w:p>
  <w:p w:rsidR="0097770E" w:rsidRDefault="0097770E">
    <w:pPr>
      <w:widowControl/>
      <w:ind w:firstLine="0"/>
      <w:rPr>
        <w:rFonts w:ascii="Times New Roman" w:eastAsia="Times New Roman" w:hAnsi="Times New Roman" w:cs="Times New Roman"/>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A4D32"/>
    <w:multiLevelType w:val="multilevel"/>
    <w:tmpl w:val="0F3A4D3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9FE4B5A"/>
    <w:multiLevelType w:val="multilevel"/>
    <w:tmpl w:val="19FE4B5A"/>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2">
    <w:nsid w:val="1DDE17E7"/>
    <w:multiLevelType w:val="multilevel"/>
    <w:tmpl w:val="1DDE17E7"/>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nsid w:val="1FCD37C9"/>
    <w:multiLevelType w:val="multilevel"/>
    <w:tmpl w:val="1FCD37C9"/>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nsid w:val="76432CC9"/>
    <w:multiLevelType w:val="multilevel"/>
    <w:tmpl w:val="A32085BC"/>
    <w:lvl w:ilvl="0">
      <w:start w:val="5"/>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defaultTabStop w:val="720"/>
  <w:hyphenationZone w:val="425"/>
  <w:characterSpacingControl w:val="doNotCompress"/>
  <w:footnotePr>
    <w:footnote w:id="0"/>
    <w:footnote w:id="1"/>
  </w:footnotePr>
  <w:endnotePr>
    <w:endnote w:id="0"/>
    <w:endnote w:id="1"/>
  </w:endnotePr>
  <w:compat/>
  <w:rsids>
    <w:rsidRoot w:val="00F24DF5"/>
    <w:rsid w:val="00021BE9"/>
    <w:rsid w:val="00023F19"/>
    <w:rsid w:val="0003012E"/>
    <w:rsid w:val="00030BB5"/>
    <w:rsid w:val="00047811"/>
    <w:rsid w:val="00054489"/>
    <w:rsid w:val="000A3988"/>
    <w:rsid w:val="000A442C"/>
    <w:rsid w:val="000D2964"/>
    <w:rsid w:val="001139C5"/>
    <w:rsid w:val="00113BF5"/>
    <w:rsid w:val="00195200"/>
    <w:rsid w:val="001C2BD7"/>
    <w:rsid w:val="001F4B0E"/>
    <w:rsid w:val="001F5E56"/>
    <w:rsid w:val="00222281"/>
    <w:rsid w:val="0024792F"/>
    <w:rsid w:val="00255A8F"/>
    <w:rsid w:val="0025603A"/>
    <w:rsid w:val="00262DC2"/>
    <w:rsid w:val="002A12B1"/>
    <w:rsid w:val="003158C0"/>
    <w:rsid w:val="00324B47"/>
    <w:rsid w:val="0037068A"/>
    <w:rsid w:val="003A4071"/>
    <w:rsid w:val="003E3D83"/>
    <w:rsid w:val="003F0FC9"/>
    <w:rsid w:val="003F1F7D"/>
    <w:rsid w:val="00402C47"/>
    <w:rsid w:val="00411101"/>
    <w:rsid w:val="004353AD"/>
    <w:rsid w:val="0046262D"/>
    <w:rsid w:val="00471584"/>
    <w:rsid w:val="004953A6"/>
    <w:rsid w:val="004C6C84"/>
    <w:rsid w:val="004D39C1"/>
    <w:rsid w:val="0051486D"/>
    <w:rsid w:val="00565161"/>
    <w:rsid w:val="00583798"/>
    <w:rsid w:val="006274FA"/>
    <w:rsid w:val="0066138A"/>
    <w:rsid w:val="00675C31"/>
    <w:rsid w:val="00725B55"/>
    <w:rsid w:val="0072658F"/>
    <w:rsid w:val="007552C7"/>
    <w:rsid w:val="00775DF7"/>
    <w:rsid w:val="007825F4"/>
    <w:rsid w:val="007B3E79"/>
    <w:rsid w:val="007D29F0"/>
    <w:rsid w:val="007F1A16"/>
    <w:rsid w:val="008048F7"/>
    <w:rsid w:val="00934A15"/>
    <w:rsid w:val="00966490"/>
    <w:rsid w:val="0097770E"/>
    <w:rsid w:val="00981A89"/>
    <w:rsid w:val="009A4464"/>
    <w:rsid w:val="00A01316"/>
    <w:rsid w:val="00AA1E6B"/>
    <w:rsid w:val="00AB6281"/>
    <w:rsid w:val="00AD1E3E"/>
    <w:rsid w:val="00AD7DD9"/>
    <w:rsid w:val="00B02134"/>
    <w:rsid w:val="00B326E9"/>
    <w:rsid w:val="00B66F8C"/>
    <w:rsid w:val="00BF476C"/>
    <w:rsid w:val="00C325B1"/>
    <w:rsid w:val="00C847F1"/>
    <w:rsid w:val="00C92778"/>
    <w:rsid w:val="00CF1D04"/>
    <w:rsid w:val="00D001AF"/>
    <w:rsid w:val="00D141A3"/>
    <w:rsid w:val="00D35AC4"/>
    <w:rsid w:val="00D46A56"/>
    <w:rsid w:val="00D77E3A"/>
    <w:rsid w:val="00D95677"/>
    <w:rsid w:val="00DE4E37"/>
    <w:rsid w:val="00E03D56"/>
    <w:rsid w:val="00EA50CD"/>
    <w:rsid w:val="00EE13D2"/>
    <w:rsid w:val="00F03BDF"/>
    <w:rsid w:val="00F06513"/>
    <w:rsid w:val="00F24DF5"/>
    <w:rsid w:val="00F419EC"/>
    <w:rsid w:val="706559DC"/>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lsdException w:name="No Spacing" w:semiHidden="0" w:uiPriority="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1E6B"/>
    <w:pPr>
      <w:widowControl w:val="0"/>
      <w:spacing w:line="480" w:lineRule="auto"/>
      <w:ind w:firstLine="709"/>
      <w:jc w:val="both"/>
    </w:pPr>
    <w:rPr>
      <w:sz w:val="24"/>
      <w:szCs w:val="24"/>
    </w:rPr>
  </w:style>
  <w:style w:type="paragraph" w:styleId="Ttulo1">
    <w:name w:val="heading 1"/>
    <w:basedOn w:val="Normal"/>
    <w:next w:val="Normal"/>
    <w:uiPriority w:val="9"/>
    <w:qFormat/>
    <w:rsid w:val="0003012E"/>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rsid w:val="0003012E"/>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rsid w:val="0003012E"/>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rsid w:val="0003012E"/>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rsid w:val="0003012E"/>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rsid w:val="0003012E"/>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03012E"/>
    <w:rPr>
      <w:b/>
      <w:bCs/>
    </w:rPr>
  </w:style>
  <w:style w:type="character" w:styleId="Refdenotaderodap">
    <w:name w:val="footnote reference"/>
    <w:uiPriority w:val="99"/>
    <w:semiHidden/>
    <w:unhideWhenUsed/>
    <w:rsid w:val="0003012E"/>
    <w:rPr>
      <w:vertAlign w:val="superscript"/>
    </w:rPr>
  </w:style>
  <w:style w:type="character" w:styleId="Hyperlink">
    <w:name w:val="Hyperlink"/>
    <w:basedOn w:val="Fontepargpadro"/>
    <w:uiPriority w:val="99"/>
    <w:unhideWhenUsed/>
    <w:rsid w:val="0003012E"/>
    <w:rPr>
      <w:color w:val="0000FF" w:themeColor="hyperlink"/>
      <w:u w:val="single"/>
    </w:rPr>
  </w:style>
  <w:style w:type="paragraph" w:styleId="Sumrio2">
    <w:name w:val="toc 2"/>
    <w:basedOn w:val="Normal"/>
    <w:next w:val="Normal"/>
    <w:uiPriority w:val="39"/>
    <w:unhideWhenUsed/>
    <w:rsid w:val="0003012E"/>
    <w:pPr>
      <w:spacing w:after="100"/>
      <w:ind w:left="240"/>
    </w:pPr>
  </w:style>
  <w:style w:type="paragraph" w:styleId="Ttulo">
    <w:name w:val="Title"/>
    <w:basedOn w:val="Normal"/>
    <w:next w:val="Normal"/>
    <w:uiPriority w:val="10"/>
    <w:qFormat/>
    <w:rsid w:val="0003012E"/>
    <w:pPr>
      <w:keepNext/>
      <w:keepLines/>
      <w:spacing w:before="480" w:after="120"/>
    </w:pPr>
    <w:rPr>
      <w:b/>
      <w:sz w:val="72"/>
      <w:szCs w:val="72"/>
    </w:rPr>
  </w:style>
  <w:style w:type="paragraph" w:styleId="NormalWeb">
    <w:name w:val="Normal (Web)"/>
    <w:basedOn w:val="Normal"/>
    <w:uiPriority w:val="99"/>
    <w:semiHidden/>
    <w:unhideWhenUsed/>
    <w:rsid w:val="0003012E"/>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Sumrio3">
    <w:name w:val="toc 3"/>
    <w:basedOn w:val="Normal"/>
    <w:next w:val="Normal"/>
    <w:uiPriority w:val="39"/>
    <w:unhideWhenUsed/>
    <w:rsid w:val="0003012E"/>
    <w:pPr>
      <w:spacing w:after="100"/>
      <w:ind w:left="480"/>
    </w:pPr>
  </w:style>
  <w:style w:type="paragraph" w:styleId="Textodebalo">
    <w:name w:val="Balloon Text"/>
    <w:basedOn w:val="Normal"/>
    <w:link w:val="TextodebaloChar"/>
    <w:uiPriority w:val="99"/>
    <w:semiHidden/>
    <w:unhideWhenUsed/>
    <w:rsid w:val="0003012E"/>
    <w:pPr>
      <w:spacing w:line="240" w:lineRule="auto"/>
    </w:pPr>
    <w:rPr>
      <w:rFonts w:ascii="Tahoma" w:hAnsi="Tahoma" w:cs="Tahoma"/>
      <w:sz w:val="16"/>
      <w:szCs w:val="16"/>
    </w:rPr>
  </w:style>
  <w:style w:type="paragraph" w:styleId="Subttulo">
    <w:name w:val="Subtitle"/>
    <w:basedOn w:val="Normal"/>
    <w:next w:val="Normal"/>
    <w:uiPriority w:val="11"/>
    <w:qFormat/>
    <w:rsid w:val="0003012E"/>
    <w:pPr>
      <w:keepNext/>
      <w:spacing w:before="240" w:after="120"/>
      <w:jc w:val="center"/>
    </w:pPr>
    <w:rPr>
      <w:i/>
      <w:sz w:val="28"/>
      <w:szCs w:val="28"/>
    </w:rPr>
  </w:style>
  <w:style w:type="paragraph" w:styleId="Textodenotaderodap">
    <w:name w:val="footnote text"/>
    <w:basedOn w:val="Normal"/>
    <w:link w:val="TextodenotaderodapChar"/>
    <w:rsid w:val="0003012E"/>
    <w:pPr>
      <w:suppressLineNumbers/>
      <w:suppressAutoHyphens/>
    </w:pPr>
    <w:rPr>
      <w:rFonts w:eastAsia="Times New Roman"/>
      <w:sz w:val="20"/>
      <w:szCs w:val="20"/>
      <w:lang w:eastAsia="zh-CN"/>
    </w:rPr>
  </w:style>
  <w:style w:type="paragraph" w:styleId="Sumrio1">
    <w:name w:val="toc 1"/>
    <w:basedOn w:val="Normal"/>
    <w:next w:val="Normal"/>
    <w:uiPriority w:val="39"/>
    <w:unhideWhenUsed/>
    <w:rsid w:val="0003012E"/>
    <w:pPr>
      <w:tabs>
        <w:tab w:val="left" w:pos="1100"/>
        <w:tab w:val="right" w:pos="9061"/>
      </w:tabs>
      <w:spacing w:line="360" w:lineRule="auto"/>
    </w:pPr>
  </w:style>
  <w:style w:type="table" w:customStyle="1" w:styleId="TableNormal">
    <w:name w:val="Table Normal"/>
    <w:rsid w:val="0003012E"/>
    <w:tblPr>
      <w:tblCellMar>
        <w:top w:w="0" w:type="dxa"/>
        <w:left w:w="0" w:type="dxa"/>
        <w:bottom w:w="0" w:type="dxa"/>
        <w:right w:w="0" w:type="dxa"/>
      </w:tblCellMar>
    </w:tblPr>
  </w:style>
  <w:style w:type="character" w:customStyle="1" w:styleId="TextodenotaderodapChar">
    <w:name w:val="Texto de nota de rodapé Char"/>
    <w:basedOn w:val="Fontepargpadro"/>
    <w:link w:val="Textodenotaderodap"/>
    <w:rsid w:val="0003012E"/>
    <w:rPr>
      <w:rFonts w:eastAsia="Times New Roman"/>
      <w:sz w:val="20"/>
      <w:szCs w:val="20"/>
      <w:lang w:eastAsia="zh-CN"/>
    </w:rPr>
  </w:style>
  <w:style w:type="paragraph" w:customStyle="1" w:styleId="Agradecimentodedicatriaepgrafe">
    <w:name w:val="Agradecimento/dedicatória/epígrafe"/>
    <w:basedOn w:val="Normal"/>
    <w:rsid w:val="0003012E"/>
    <w:pPr>
      <w:widowControl/>
      <w:suppressAutoHyphens/>
      <w:spacing w:line="240" w:lineRule="auto"/>
      <w:ind w:firstLine="0"/>
      <w:jc w:val="right"/>
    </w:pPr>
    <w:rPr>
      <w:rFonts w:eastAsia="Times New Roman"/>
      <w:szCs w:val="20"/>
      <w:lang w:eastAsia="zh-CN"/>
    </w:rPr>
  </w:style>
  <w:style w:type="paragraph" w:styleId="PargrafodaLista">
    <w:name w:val="List Paragraph"/>
    <w:basedOn w:val="Normal"/>
    <w:uiPriority w:val="34"/>
    <w:qFormat/>
    <w:rsid w:val="0003012E"/>
    <w:pPr>
      <w:ind w:left="720"/>
      <w:contextualSpacing/>
    </w:pPr>
  </w:style>
  <w:style w:type="paragraph" w:styleId="SemEspaamento">
    <w:name w:val="No Spacing"/>
    <w:qFormat/>
    <w:rsid w:val="0003012E"/>
    <w:pPr>
      <w:widowControl w:val="0"/>
      <w:suppressAutoHyphens/>
      <w:ind w:firstLine="709"/>
      <w:jc w:val="both"/>
    </w:pPr>
    <w:rPr>
      <w:sz w:val="24"/>
      <w:szCs w:val="24"/>
      <w:lang w:eastAsia="zh-CN"/>
    </w:rPr>
  </w:style>
  <w:style w:type="paragraph" w:customStyle="1" w:styleId="CabealhodoSumrio1">
    <w:name w:val="Cabeçalho do Sumário1"/>
    <w:basedOn w:val="Ttulo1"/>
    <w:next w:val="Normal"/>
    <w:uiPriority w:val="39"/>
    <w:unhideWhenUsed/>
    <w:qFormat/>
    <w:rsid w:val="0003012E"/>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table" w:customStyle="1" w:styleId="Style26">
    <w:name w:val="_Style 26"/>
    <w:basedOn w:val="TableNormal"/>
    <w:rsid w:val="0003012E"/>
    <w:tblPr>
      <w:tblCellMar>
        <w:top w:w="0" w:type="dxa"/>
        <w:left w:w="115" w:type="dxa"/>
        <w:bottom w:w="0" w:type="dxa"/>
        <w:right w:w="115" w:type="dxa"/>
      </w:tblCellMar>
    </w:tblPr>
  </w:style>
  <w:style w:type="table" w:customStyle="1" w:styleId="Style27">
    <w:name w:val="_Style 27"/>
    <w:basedOn w:val="TableNormal"/>
    <w:rsid w:val="0003012E"/>
    <w:tblPr>
      <w:tblCellMar>
        <w:top w:w="0" w:type="dxa"/>
        <w:left w:w="115" w:type="dxa"/>
        <w:bottom w:w="0" w:type="dxa"/>
        <w:right w:w="115" w:type="dxa"/>
      </w:tblCellMar>
    </w:tblPr>
  </w:style>
  <w:style w:type="table" w:customStyle="1" w:styleId="Style28">
    <w:name w:val="_Style 28"/>
    <w:basedOn w:val="TableNormal"/>
    <w:rsid w:val="0003012E"/>
    <w:tblPr>
      <w:tblCellMar>
        <w:top w:w="0" w:type="dxa"/>
        <w:left w:w="115" w:type="dxa"/>
        <w:bottom w:w="0" w:type="dxa"/>
        <w:right w:w="115" w:type="dxa"/>
      </w:tblCellMar>
    </w:tblPr>
  </w:style>
  <w:style w:type="table" w:customStyle="1" w:styleId="Style29">
    <w:name w:val="_Style 29"/>
    <w:basedOn w:val="TableNormal"/>
    <w:rsid w:val="0003012E"/>
    <w:tblPr>
      <w:tblCellMar>
        <w:top w:w="100" w:type="dxa"/>
        <w:left w:w="100" w:type="dxa"/>
        <w:bottom w:w="100" w:type="dxa"/>
        <w:right w:w="100" w:type="dxa"/>
      </w:tblCellMar>
    </w:tblPr>
  </w:style>
  <w:style w:type="table" w:customStyle="1" w:styleId="Style30">
    <w:name w:val="_Style 30"/>
    <w:basedOn w:val="TableNormal"/>
    <w:rsid w:val="0003012E"/>
    <w:tblPr>
      <w:tblCellMar>
        <w:top w:w="100" w:type="dxa"/>
        <w:left w:w="100" w:type="dxa"/>
        <w:bottom w:w="100" w:type="dxa"/>
        <w:right w:w="100" w:type="dxa"/>
      </w:tblCellMar>
    </w:tblPr>
  </w:style>
  <w:style w:type="table" w:customStyle="1" w:styleId="Style31">
    <w:name w:val="_Style 31"/>
    <w:basedOn w:val="TableNormal"/>
    <w:rsid w:val="0003012E"/>
    <w:tblPr>
      <w:tblCellMar>
        <w:top w:w="100" w:type="dxa"/>
        <w:left w:w="100" w:type="dxa"/>
        <w:bottom w:w="100" w:type="dxa"/>
        <w:right w:w="100" w:type="dxa"/>
      </w:tblCellMar>
    </w:tblPr>
  </w:style>
  <w:style w:type="table" w:customStyle="1" w:styleId="Style32">
    <w:name w:val="_Style 32"/>
    <w:basedOn w:val="TableNormal"/>
    <w:rsid w:val="0003012E"/>
    <w:tblPr>
      <w:tblCellMar>
        <w:top w:w="100" w:type="dxa"/>
        <w:left w:w="100" w:type="dxa"/>
        <w:bottom w:w="100" w:type="dxa"/>
        <w:right w:w="100" w:type="dxa"/>
      </w:tblCellMar>
    </w:tblPr>
  </w:style>
  <w:style w:type="table" w:customStyle="1" w:styleId="Style33">
    <w:name w:val="_Style 33"/>
    <w:basedOn w:val="TableNormal"/>
    <w:rsid w:val="0003012E"/>
    <w:tblPr>
      <w:tblCellMar>
        <w:top w:w="100" w:type="dxa"/>
        <w:left w:w="100" w:type="dxa"/>
        <w:bottom w:w="100" w:type="dxa"/>
        <w:right w:w="100" w:type="dxa"/>
      </w:tblCellMar>
    </w:tblPr>
  </w:style>
  <w:style w:type="character" w:customStyle="1" w:styleId="TextodebaloChar">
    <w:name w:val="Texto de balão Char"/>
    <w:basedOn w:val="Fontepargpadro"/>
    <w:link w:val="Textodebalo"/>
    <w:uiPriority w:val="99"/>
    <w:semiHidden/>
    <w:rsid w:val="0003012E"/>
    <w:rPr>
      <w:rFonts w:ascii="Tahoma" w:hAnsi="Tahoma" w:cs="Tahoma"/>
      <w:sz w:val="16"/>
      <w:szCs w:val="16"/>
    </w:rPr>
  </w:style>
  <w:style w:type="paragraph" w:styleId="Reviso">
    <w:name w:val="Revision"/>
    <w:hidden/>
    <w:uiPriority w:val="99"/>
    <w:semiHidden/>
    <w:rsid w:val="0037068A"/>
    <w:rPr>
      <w:sz w:val="24"/>
      <w:szCs w:val="24"/>
    </w:rPr>
  </w:style>
  <w:style w:type="paragraph" w:styleId="CabealhodoSumrio">
    <w:name w:val="TOC Heading"/>
    <w:basedOn w:val="Ttulo1"/>
    <w:next w:val="Normal"/>
    <w:uiPriority w:val="39"/>
    <w:unhideWhenUsed/>
    <w:qFormat/>
    <w:rsid w:val="001F5E56"/>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s>
</file>

<file path=word/webSettings.xml><?xml version="1.0" encoding="utf-8"?>
<w:webSettings xmlns:r="http://schemas.openxmlformats.org/officeDocument/2006/relationships" xmlns:w="http://schemas.openxmlformats.org/wordprocessingml/2006/main">
  <w:divs>
    <w:div w:id="32268937">
      <w:bodyDiv w:val="1"/>
      <w:marLeft w:val="0"/>
      <w:marRight w:val="0"/>
      <w:marTop w:val="0"/>
      <w:marBottom w:val="0"/>
      <w:divBdr>
        <w:top w:val="none" w:sz="0" w:space="0" w:color="auto"/>
        <w:left w:val="none" w:sz="0" w:space="0" w:color="auto"/>
        <w:bottom w:val="none" w:sz="0" w:space="0" w:color="auto"/>
        <w:right w:val="none" w:sz="0" w:space="0" w:color="auto"/>
      </w:divBdr>
    </w:div>
    <w:div w:id="44725366">
      <w:bodyDiv w:val="1"/>
      <w:marLeft w:val="0"/>
      <w:marRight w:val="0"/>
      <w:marTop w:val="0"/>
      <w:marBottom w:val="0"/>
      <w:divBdr>
        <w:top w:val="none" w:sz="0" w:space="0" w:color="auto"/>
        <w:left w:val="none" w:sz="0" w:space="0" w:color="auto"/>
        <w:bottom w:val="none" w:sz="0" w:space="0" w:color="auto"/>
        <w:right w:val="none" w:sz="0" w:space="0" w:color="auto"/>
      </w:divBdr>
    </w:div>
    <w:div w:id="381830959">
      <w:bodyDiv w:val="1"/>
      <w:marLeft w:val="0"/>
      <w:marRight w:val="0"/>
      <w:marTop w:val="0"/>
      <w:marBottom w:val="0"/>
      <w:divBdr>
        <w:top w:val="none" w:sz="0" w:space="0" w:color="auto"/>
        <w:left w:val="none" w:sz="0" w:space="0" w:color="auto"/>
        <w:bottom w:val="none" w:sz="0" w:space="0" w:color="auto"/>
        <w:right w:val="none" w:sz="0" w:space="0" w:color="auto"/>
      </w:divBdr>
    </w:div>
    <w:div w:id="392434156">
      <w:bodyDiv w:val="1"/>
      <w:marLeft w:val="0"/>
      <w:marRight w:val="0"/>
      <w:marTop w:val="0"/>
      <w:marBottom w:val="0"/>
      <w:divBdr>
        <w:top w:val="none" w:sz="0" w:space="0" w:color="auto"/>
        <w:left w:val="none" w:sz="0" w:space="0" w:color="auto"/>
        <w:bottom w:val="none" w:sz="0" w:space="0" w:color="auto"/>
        <w:right w:val="none" w:sz="0" w:space="0" w:color="auto"/>
      </w:divBdr>
    </w:div>
    <w:div w:id="2044821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362764C6-8DAA-40F2-AFF0-F3A43FDE72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3909</Words>
  <Characters>21109</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User</cp:lastModifiedBy>
  <cp:revision>3</cp:revision>
  <cp:lastPrinted>2023-10-15T11:29:00Z</cp:lastPrinted>
  <dcterms:created xsi:type="dcterms:W3CDTF">2023-10-30T19:55:00Z</dcterms:created>
  <dcterms:modified xsi:type="dcterms:W3CDTF">2023-11-06T17:01:00Z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1046-11.2.0.11537</vt:lpwstr>
  </property>
  <property fmtid="{D5CDD505-2E9C-101B-9397-08002B2CF9AE}" pid="3" name="ICV">
    <vt:lpwstr>09EF0999138842589E8117D1E3A34BF0</vt:lpwstr>
  </property>
</Properties>
</file>